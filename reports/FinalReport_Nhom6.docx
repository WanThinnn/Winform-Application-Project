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53397E" w14:textId="74EC063D" w:rsidR="00897319" w:rsidRDefault="00C13552" w:rsidP="00897319">
      <w:pPr>
        <w:tabs>
          <w:tab w:val="center" w:pos="4550"/>
          <w:tab w:val="right" w:pos="9026"/>
        </w:tabs>
        <w:spacing w:line="360" w:lineRule="auto"/>
        <w:ind w:left="74"/>
        <w:jc w:val="left"/>
        <w:rPr>
          <w:b/>
        </w:rPr>
      </w:pPr>
      <w:r>
        <w:rPr>
          <w:noProof/>
        </w:rPr>
        <mc:AlternateContent>
          <mc:Choice Requires="wps">
            <w:drawing>
              <wp:anchor distT="0" distB="0" distL="114300" distR="114300" simplePos="0" relativeHeight="251658241" behindDoc="0" locked="0" layoutInCell="1" allowOverlap="1" wp14:anchorId="3FCA0D6C" wp14:editId="63CC7BE7">
                <wp:simplePos x="0" y="0"/>
                <wp:positionH relativeFrom="margin">
                  <wp:posOffset>2240059</wp:posOffset>
                </wp:positionH>
                <wp:positionV relativeFrom="paragraph">
                  <wp:posOffset>863683</wp:posOffset>
                </wp:positionV>
                <wp:extent cx="1564012" cy="7061"/>
                <wp:effectExtent l="0" t="0" r="36195" b="31115"/>
                <wp:wrapNone/>
                <wp:docPr id="1647066828" name="Straight Connector 1"/>
                <wp:cNvGraphicFramePr/>
                <a:graphic xmlns:a="http://schemas.openxmlformats.org/drawingml/2006/main">
                  <a:graphicData uri="http://schemas.microsoft.com/office/word/2010/wordprocessingShape">
                    <wps:wsp>
                      <wps:cNvCnPr/>
                      <wps:spPr>
                        <a:xfrm flipV="1">
                          <a:off x="0" y="0"/>
                          <a:ext cx="1564012" cy="7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AB3079" id="Straight Connector 1" o:spid="_x0000_s1026" style="position:absolute;flip:y;z-index:251658241;visibility:visible;mso-wrap-style:square;mso-wrap-distance-left:9pt;mso-wrap-distance-top:0;mso-wrap-distance-right:9pt;mso-wrap-distance-bottom:0;mso-position-horizontal:absolute;mso-position-horizontal-relative:margin;mso-position-vertical:absolute;mso-position-vertical-relative:text" from="176.4pt,68pt" to="299.5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" strokecolor="black [3200]" strokeweight=".5pt">
                <v:stroke joinstyle="miter"/>
                <w10:wrap anchorx="margin"/>
              </v:line>
            </w:pict>
          </mc:Fallback>
        </mc:AlternateContent>
      </w:r>
      <w:r w:rsidRPr="007308A4">
        <w:rPr>
          <w:noProof/>
        </w:rPr>
        <mc:AlternateContent>
          <mc:Choice Requires="wps">
            <w:drawing>
              <wp:anchor distT="0" distB="0" distL="114300" distR="114300" simplePos="0" relativeHeight="251658240" behindDoc="0" locked="0" layoutInCell="1" hidden="0" allowOverlap="1" wp14:anchorId="37157140" wp14:editId="46DECA75">
                <wp:simplePos x="0" y="0"/>
                <wp:positionH relativeFrom="column">
                  <wp:posOffset>76201</wp:posOffset>
                </wp:positionH>
                <wp:positionV relativeFrom="paragraph">
                  <wp:posOffset>0</wp:posOffset>
                </wp:positionV>
                <wp:extent cx="5876290" cy="8755380"/>
                <wp:effectExtent l="0" t="0" r="10160" b="26670"/>
                <wp:wrapSquare wrapText="bothSides" distT="0" distB="0" distL="114300" distR="114300"/>
                <wp:docPr id="859145106" name="Rectangle 2"/>
                <wp:cNvGraphicFramePr/>
                <a:graphic xmlns:a="http://schemas.openxmlformats.org/drawingml/2006/main">
                  <a:graphicData uri="http://schemas.microsoft.com/office/word/2010/wordprocessingShape">
                    <wps:wsp>
                      <wps:cNvSpPr/>
                      <wps:spPr>
                        <a:xfrm>
                          <a:off x="0" y="0"/>
                          <a:ext cx="5876290" cy="875538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05D5357F" w14:textId="4E4EC67C" w:rsidR="00C13552" w:rsidRPr="009B568B" w:rsidRDefault="00C13552" w:rsidP="00C13552">
                            <w:pPr>
                              <w:spacing w:after="0" w:line="276" w:lineRule="auto"/>
                              <w:ind w:right="-331"/>
                              <w:jc w:val="center"/>
                              <w:textDirection w:val="btLr"/>
                              <w:rPr>
                                <w:b/>
                                <w:sz w:val="30"/>
                                <w:szCs w:val="30"/>
                              </w:rPr>
                            </w:pPr>
                            <w:r w:rsidRPr="009B568B">
                              <w:rPr>
                                <w:b/>
                                <w:color w:val="000000"/>
                                <w:sz w:val="30"/>
                                <w:szCs w:val="30"/>
                              </w:rPr>
                              <w:t xml:space="preserve">ĐẠI HỌC QUỐC GIA </w:t>
                            </w:r>
                            <w:r w:rsidR="00EC1474">
                              <w:rPr>
                                <w:b/>
                                <w:bCs/>
                                <w:color w:val="000000"/>
                                <w:sz w:val="30"/>
                                <w:szCs w:val="30"/>
                              </w:rPr>
                              <w:t xml:space="preserve">TP. </w:t>
                            </w:r>
                            <w:r w:rsidRPr="009B568B">
                              <w:rPr>
                                <w:b/>
                                <w:color w:val="000000"/>
                                <w:sz w:val="30"/>
                                <w:szCs w:val="30"/>
                              </w:rPr>
                              <w:t>HỒ CHÍ MINH</w:t>
                            </w:r>
                          </w:p>
                          <w:p w14:paraId="5F720D65" w14:textId="37AA8606" w:rsidR="00C13552" w:rsidRPr="00330BC1" w:rsidRDefault="00F439A8" w:rsidP="00C13552">
                            <w:pPr>
                              <w:spacing w:after="0" w:line="276" w:lineRule="auto"/>
                              <w:ind w:right="-331"/>
                              <w:jc w:val="center"/>
                              <w:textDirection w:val="btLr"/>
                              <w:rPr>
                                <w:b/>
                                <w:color w:val="000000"/>
                                <w:sz w:val="32"/>
                                <w:szCs w:val="32"/>
                                <w:lang w:val="vi-VN"/>
                              </w:rPr>
                            </w:pPr>
                            <w:r w:rsidRPr="00B05682">
                              <w:rPr>
                                <w:b/>
                                <w:color w:val="000000"/>
                                <w:sz w:val="32"/>
                                <w:szCs w:val="32"/>
                              </w:rPr>
                              <w:t xml:space="preserve">TRƯỜNG </w:t>
                            </w:r>
                            <w:r w:rsidR="00C13552" w:rsidRPr="00330BC1">
                              <w:rPr>
                                <w:b/>
                                <w:color w:val="000000"/>
                                <w:sz w:val="32"/>
                                <w:szCs w:val="32"/>
                              </w:rPr>
                              <w:t>ĐẠI HỌC CÔNG NGHỆ THÔNG TIN</w:t>
                            </w:r>
                          </w:p>
                          <w:p w14:paraId="3578C7BD" w14:textId="2830766F" w:rsidR="00C13552" w:rsidRPr="009B568B" w:rsidRDefault="00C13552" w:rsidP="00C13552">
                            <w:pPr>
                              <w:spacing w:after="0" w:line="276" w:lineRule="auto"/>
                              <w:ind w:right="-331"/>
                              <w:jc w:val="center"/>
                              <w:textDirection w:val="btLr"/>
                              <w:rPr>
                                <w:sz w:val="30"/>
                                <w:szCs w:val="30"/>
                                <w:lang w:val="vi-VN"/>
                              </w:rPr>
                            </w:pPr>
                            <w:r w:rsidRPr="009B568B">
                              <w:rPr>
                                <w:b/>
                                <w:color w:val="000000"/>
                                <w:sz w:val="30"/>
                                <w:szCs w:val="30"/>
                                <w:lang w:val="vi-VN"/>
                              </w:rPr>
                              <w:t xml:space="preserve">KHOA MẠNG MÁY TÍNH VÀ TRUYỀN THÔNG </w:t>
                            </w:r>
                          </w:p>
                          <w:p w14:paraId="759374A6" w14:textId="77777777" w:rsidR="00C13552" w:rsidRPr="00330BC1" w:rsidRDefault="00C13552" w:rsidP="00C13552">
                            <w:pPr>
                              <w:spacing w:line="360" w:lineRule="auto"/>
                              <w:ind w:right="-332"/>
                              <w:jc w:val="center"/>
                              <w:textDirection w:val="btLr"/>
                              <w:rPr>
                                <w:lang w:val="vi-VN"/>
                              </w:rPr>
                            </w:pPr>
                          </w:p>
                          <w:p w14:paraId="34EF0016" w14:textId="404F836B" w:rsidR="00C13552" w:rsidRPr="00BC49C9" w:rsidRDefault="00DF1D87" w:rsidP="00BC49C9">
                            <w:pPr>
                              <w:spacing w:line="360" w:lineRule="auto"/>
                              <w:ind w:right="-332"/>
                              <w:jc w:val="center"/>
                              <w:textDirection w:val="btLr"/>
                              <w:rPr>
                                <w:lang w:val="vi-VN"/>
                              </w:rPr>
                            </w:pPr>
                            <w:r>
                              <w:rPr>
                                <w:noProof/>
                              </w:rPr>
                              <w:drawing>
                                <wp:inline distT="0" distB="0" distL="0" distR="0" wp14:anchorId="5FA256A3" wp14:editId="4E0013CA">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E32653">
                              <w:fldChar w:fldCharType="begin"/>
                            </w:r>
                            <w:r w:rsidR="00E32653" w:rsidRPr="00DF1D87">
                              <w:rPr>
                                <w:lang w:val="vi-VN"/>
                              </w:rPr>
                              <w:instrText xml:space="preserve"> INCLUDEPICTURE  "https://yt3.googleusercontent.com/ytc/AGIKgqOKnqXz5FWJ2SPt7u1rLhhJ3A94di1pOaoFxYPZ=s900-c-k-c0x00ffffff-no-rj" \* MERGEFORMATINET </w:instrText>
                            </w:r>
                            <w:r w:rsidR="00E32653">
                              <w:fldChar w:fldCharType="separate"/>
                            </w:r>
                            <w:r w:rsidR="00E32653">
                              <w:fldChar w:fldCharType="begin"/>
                            </w:r>
                            <w:r w:rsidR="00E32653" w:rsidRPr="00DF1D87">
                              <w:rPr>
                                <w:lang w:val="vi-VN"/>
                              </w:rPr>
                              <w:instrText xml:space="preserve"> INCLUDEPICTURE  "https://yt3.googleusercontent.com/ytc/AGIKgqOKnqXz5FWJ2SPt7u1rLhhJ3A94di1pOaoFxYPZ=s900-c-k-c0x00ffffff-no-rj" \* MERGEFORMATINET </w:instrText>
                            </w:r>
                            <w:r w:rsidR="00E32653">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4E13F8">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4E13F8">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000000">
                              <w:fldChar w:fldCharType="separate"/>
                            </w:r>
                            <w:r w:rsidR="004E13F8">
                              <w:fldChar w:fldCharType="end"/>
                            </w:r>
                            <w:r w:rsidR="004E13F8">
                              <w:fldChar w:fldCharType="end"/>
                            </w:r>
                            <w:r w:rsidR="004E13F8">
                              <w:fldChar w:fldCharType="end"/>
                            </w:r>
                            <w:r w:rsidR="00E32653">
                              <w:fldChar w:fldCharType="end"/>
                            </w:r>
                            <w:r w:rsidR="00E32653">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p>
                          <w:p w14:paraId="5896A965" w14:textId="46EC15CE" w:rsidR="00C13552" w:rsidRPr="004252DE" w:rsidRDefault="00C13552" w:rsidP="00C13552">
                            <w:pPr>
                              <w:spacing w:line="360" w:lineRule="auto"/>
                              <w:ind w:left="75" w:firstLine="150"/>
                              <w:jc w:val="center"/>
                              <w:textDirection w:val="btLr"/>
                              <w:rPr>
                                <w:sz w:val="36"/>
                                <w:szCs w:val="36"/>
                                <w:lang w:val="vi-VN"/>
                              </w:rPr>
                            </w:pPr>
                            <w:r w:rsidRPr="00BC49C9">
                              <w:rPr>
                                <w:b/>
                                <w:color w:val="000000"/>
                                <w:sz w:val="32"/>
                                <w:szCs w:val="32"/>
                                <w:lang w:val="vi-VN"/>
                              </w:rPr>
                              <w:t>BÁO CÁ</w:t>
                            </w:r>
                            <w:r w:rsidR="0043681A">
                              <w:rPr>
                                <w:b/>
                                <w:color w:val="000000"/>
                                <w:sz w:val="32"/>
                                <w:szCs w:val="32"/>
                                <w:lang w:val="vi-VN"/>
                              </w:rPr>
                              <w:t>O</w:t>
                            </w:r>
                            <w:r>
                              <w:rPr>
                                <w:b/>
                                <w:color w:val="000000"/>
                                <w:sz w:val="32"/>
                                <w:szCs w:val="32"/>
                              </w:rPr>
                              <w:t xml:space="preserve"> </w:t>
                            </w:r>
                            <w:r w:rsidR="00AD22BB">
                              <w:rPr>
                                <w:b/>
                                <w:color w:val="000000"/>
                                <w:sz w:val="32"/>
                                <w:szCs w:val="32"/>
                              </w:rPr>
                              <w:t>ĐỒ ÁN</w:t>
                            </w:r>
                            <w:r w:rsidRPr="00BC49C9">
                              <w:rPr>
                                <w:b/>
                                <w:color w:val="000000"/>
                                <w:sz w:val="32"/>
                                <w:szCs w:val="32"/>
                                <w:lang w:val="vi-VN"/>
                              </w:rPr>
                              <w:t xml:space="preserve"> LẬP TRÌNH </w:t>
                            </w:r>
                            <w:r w:rsidR="001D2612" w:rsidRPr="004252DE">
                              <w:rPr>
                                <w:b/>
                                <w:color w:val="000000"/>
                                <w:sz w:val="32"/>
                                <w:szCs w:val="32"/>
                                <w:lang w:val="vi-VN"/>
                              </w:rPr>
                              <w:t>MẠNG CĂN BẢN</w:t>
                            </w:r>
                          </w:p>
                          <w:p w14:paraId="48BD2DE0" w14:textId="597A0926" w:rsidR="00C13552" w:rsidRDefault="0010744E" w:rsidP="0010744E">
                            <w:pPr>
                              <w:spacing w:line="240" w:lineRule="auto"/>
                              <w:ind w:left="75" w:firstLine="150"/>
                              <w:jc w:val="center"/>
                              <w:textDirection w:val="btLr"/>
                              <w:rPr>
                                <w:b/>
                                <w:bCs/>
                                <w:lang w:val="vi-VN"/>
                              </w:rPr>
                            </w:pPr>
                            <w:r w:rsidRPr="0010744E">
                              <w:rPr>
                                <w:b/>
                                <w:bCs/>
                                <w:lang w:val="vi-VN"/>
                              </w:rPr>
                              <w:t>-&amp;-</w:t>
                            </w:r>
                          </w:p>
                          <w:p w14:paraId="6EA07FBA" w14:textId="77777777" w:rsidR="0010744E" w:rsidRPr="0010744E" w:rsidRDefault="0010744E" w:rsidP="0010744E">
                            <w:pPr>
                              <w:spacing w:line="240" w:lineRule="auto"/>
                              <w:ind w:left="75" w:firstLine="150"/>
                              <w:jc w:val="center"/>
                              <w:textDirection w:val="btLr"/>
                              <w:rPr>
                                <w:b/>
                                <w:bCs/>
                                <w:lang w:val="vi-VN"/>
                              </w:rPr>
                            </w:pPr>
                          </w:p>
                          <w:p w14:paraId="4FE161AB" w14:textId="2CF84768" w:rsidR="00441AFD" w:rsidRPr="00B172DE" w:rsidRDefault="00C13552" w:rsidP="001D2612">
                            <w:pPr>
                              <w:spacing w:line="240" w:lineRule="auto"/>
                              <w:ind w:left="75" w:firstLine="150"/>
                              <w:jc w:val="center"/>
                              <w:textDirection w:val="btLr"/>
                              <w:rPr>
                                <w:b/>
                                <w:color w:val="000000"/>
                                <w:sz w:val="36"/>
                                <w:szCs w:val="36"/>
                                <w:lang w:val="vi-VN"/>
                              </w:rPr>
                            </w:pPr>
                            <w:r w:rsidRPr="00681864">
                              <w:rPr>
                                <w:b/>
                                <w:color w:val="000000"/>
                                <w:sz w:val="36"/>
                                <w:szCs w:val="36"/>
                                <w:lang w:val="vi-VN"/>
                              </w:rPr>
                              <w:t>ĐỀ TÀI:</w:t>
                            </w:r>
                            <w:r w:rsidR="0010744E" w:rsidRPr="00681864">
                              <w:rPr>
                                <w:b/>
                                <w:color w:val="000000"/>
                                <w:sz w:val="36"/>
                                <w:szCs w:val="36"/>
                                <w:lang w:val="vi-VN"/>
                              </w:rPr>
                              <w:t xml:space="preserve"> </w:t>
                            </w:r>
                            <w:r w:rsidR="001D2612" w:rsidRPr="004252DE">
                              <w:rPr>
                                <w:b/>
                                <w:color w:val="000000"/>
                                <w:sz w:val="36"/>
                                <w:szCs w:val="36"/>
                                <w:lang w:val="vi-VN"/>
                              </w:rPr>
                              <w:t>NEKO</w:t>
                            </w:r>
                            <w:r w:rsidR="00441AFD" w:rsidRPr="00B172DE">
                              <w:rPr>
                                <w:b/>
                                <w:color w:val="000000"/>
                                <w:sz w:val="36"/>
                                <w:szCs w:val="36"/>
                                <w:lang w:val="vi-VN"/>
                              </w:rPr>
                              <w:t xml:space="preserve"> </w:t>
                            </w:r>
                            <w:r w:rsidR="001D2612" w:rsidRPr="004252DE">
                              <w:rPr>
                                <w:b/>
                                <w:color w:val="000000"/>
                                <w:sz w:val="36"/>
                                <w:szCs w:val="36"/>
                                <w:lang w:val="vi-VN"/>
                              </w:rPr>
                              <w:t xml:space="preserve">COFFEE </w:t>
                            </w:r>
                          </w:p>
                          <w:p w14:paraId="3A55AF7A" w14:textId="1784774C" w:rsidR="00C13552" w:rsidRPr="004252DE" w:rsidRDefault="001D2612" w:rsidP="001D2612">
                            <w:pPr>
                              <w:spacing w:line="240" w:lineRule="auto"/>
                              <w:ind w:left="75" w:firstLine="150"/>
                              <w:jc w:val="center"/>
                              <w:textDirection w:val="btLr"/>
                              <w:rPr>
                                <w:sz w:val="36"/>
                                <w:szCs w:val="36"/>
                                <w:lang w:val="vi-VN"/>
                              </w:rPr>
                            </w:pPr>
                            <w:r w:rsidRPr="004252DE">
                              <w:rPr>
                                <w:b/>
                                <w:color w:val="000000"/>
                                <w:sz w:val="36"/>
                                <w:szCs w:val="36"/>
                                <w:lang w:val="vi-VN"/>
                              </w:rPr>
                              <w:t xml:space="preserve"> ỨNG DỤNG QUẢN LÍ QUÁN CÀ PHÊ MÈO</w:t>
                            </w:r>
                          </w:p>
                          <w:p w14:paraId="0CEEDE2B" w14:textId="77777777" w:rsidR="00C13552" w:rsidRPr="006527D4" w:rsidRDefault="00C13552" w:rsidP="00C13552">
                            <w:pPr>
                              <w:spacing w:line="360" w:lineRule="auto"/>
                              <w:ind w:right="-187"/>
                              <w:jc w:val="center"/>
                              <w:textDirection w:val="btLr"/>
                              <w:rPr>
                                <w:lang w:val="vi-VN"/>
                              </w:rPr>
                            </w:pPr>
                          </w:p>
                          <w:p w14:paraId="404D65B2" w14:textId="40C21C8E" w:rsidR="00C13552" w:rsidRPr="00330BC1" w:rsidRDefault="00C13552" w:rsidP="00094AF1">
                            <w:pPr>
                              <w:spacing w:line="240" w:lineRule="auto"/>
                              <w:ind w:right="-187"/>
                              <w:textDirection w:val="btLr"/>
                              <w:rPr>
                                <w:b/>
                                <w:bCs/>
                                <w:sz w:val="28"/>
                                <w:szCs w:val="28"/>
                                <w:lang w:val="vi-VN"/>
                              </w:rPr>
                            </w:pPr>
                          </w:p>
                          <w:p w14:paraId="68466F41" w14:textId="585BDA64" w:rsidR="00094AF1" w:rsidRPr="001B3A92" w:rsidRDefault="00094AF1" w:rsidP="0036254D">
                            <w:pPr>
                              <w:spacing w:line="240" w:lineRule="auto"/>
                              <w:ind w:right="-187" w:firstLine="1260"/>
                              <w:textDirection w:val="btLr"/>
                              <w:rPr>
                                <w:bCs/>
                                <w:color w:val="000000"/>
                                <w:lang w:val="vi-VN"/>
                              </w:rPr>
                            </w:pPr>
                            <w:r w:rsidRPr="001B3A92">
                              <w:rPr>
                                <w:lang w:val="vi-VN"/>
                              </w:rPr>
                              <w:t>Giảng viên hướng dẫn:</w:t>
                            </w:r>
                            <w:r w:rsidRPr="001B3A92">
                              <w:rPr>
                                <w:b/>
                                <w:bCs/>
                                <w:lang w:val="vi-VN"/>
                              </w:rPr>
                              <w:t xml:space="preserve"> ThS. TRẦN </w:t>
                            </w:r>
                            <w:r w:rsidR="001D2612" w:rsidRPr="004252DE">
                              <w:rPr>
                                <w:b/>
                                <w:bCs/>
                                <w:lang w:val="vi-VN"/>
                              </w:rPr>
                              <w:t>HỒNG NGHI</w:t>
                            </w:r>
                            <w:r w:rsidRPr="001B3A92">
                              <w:rPr>
                                <w:b/>
                                <w:bCs/>
                                <w:lang w:val="vi-VN"/>
                              </w:rPr>
                              <w:t xml:space="preserve">  </w:t>
                            </w:r>
                          </w:p>
                          <w:p w14:paraId="29E0E9BE" w14:textId="1F880C84" w:rsidR="00196800" w:rsidRPr="001B3A92" w:rsidRDefault="00682D6F" w:rsidP="0036254D">
                            <w:pPr>
                              <w:spacing w:line="240" w:lineRule="auto"/>
                              <w:ind w:right="-187" w:firstLine="1260"/>
                              <w:textDirection w:val="btLr"/>
                              <w:rPr>
                                <w:bCs/>
                                <w:color w:val="000000"/>
                                <w:lang w:val="vi-VN"/>
                              </w:rPr>
                            </w:pPr>
                            <w:r w:rsidRPr="001B3A92">
                              <w:rPr>
                                <w:bCs/>
                                <w:color w:val="000000"/>
                                <w:lang w:val="vi-VN"/>
                              </w:rPr>
                              <w:t xml:space="preserve">Thực hiện bởi </w:t>
                            </w:r>
                            <w:r w:rsidR="00FB2432" w:rsidRPr="004252DE">
                              <w:rPr>
                                <w:bCs/>
                                <w:color w:val="000000"/>
                                <w:lang w:val="vi-VN"/>
                              </w:rPr>
                              <w:t>N</w:t>
                            </w:r>
                            <w:r w:rsidRPr="001B3A92">
                              <w:rPr>
                                <w:bCs/>
                                <w:color w:val="000000"/>
                                <w:lang w:val="vi-VN"/>
                              </w:rPr>
                              <w:t xml:space="preserve">hóm </w:t>
                            </w:r>
                            <w:r w:rsidR="00A234AA">
                              <w:rPr>
                                <w:bCs/>
                                <w:color w:val="000000"/>
                                <w:lang w:val="vi-VN"/>
                              </w:rPr>
                              <w:t>4</w:t>
                            </w:r>
                            <w:r w:rsidRPr="001B3A92">
                              <w:rPr>
                                <w:bCs/>
                                <w:color w:val="000000"/>
                                <w:lang w:val="vi-VN"/>
                              </w:rPr>
                              <w:t>, gồm:</w:t>
                            </w:r>
                            <w:r w:rsidR="00C13552" w:rsidRPr="001B3A92">
                              <w:rPr>
                                <w:bCs/>
                                <w:color w:val="000000"/>
                                <w:lang w:val="vi-VN"/>
                              </w:rPr>
                              <w:t xml:space="preserve"> </w:t>
                            </w:r>
                          </w:p>
                          <w:p w14:paraId="0570EB1D" w14:textId="5F16DE3C" w:rsidR="00B36DB8" w:rsidRPr="0026219E" w:rsidRDefault="00605FCD" w:rsidP="0036254D">
                            <w:pPr>
                              <w:pStyle w:val="ListParagraph"/>
                              <w:numPr>
                                <w:ilvl w:val="0"/>
                                <w:numId w:val="41"/>
                              </w:numPr>
                              <w:tabs>
                                <w:tab w:val="left" w:pos="1980"/>
                              </w:tabs>
                              <w:spacing w:line="360" w:lineRule="auto"/>
                              <w:ind w:left="2250" w:right="-187" w:hanging="630"/>
                              <w:textDirection w:val="btLr"/>
                              <w:rPr>
                                <w:sz w:val="24"/>
                                <w:szCs w:val="24"/>
                                <w:lang w:val="vi-VN"/>
                              </w:rPr>
                            </w:pPr>
                            <w:r w:rsidRPr="0026219E">
                              <w:rPr>
                                <w:b/>
                                <w:color w:val="000000"/>
                                <w:sz w:val="24"/>
                                <w:szCs w:val="24"/>
                                <w:lang w:val="vi-VN"/>
                              </w:rPr>
                              <w:t xml:space="preserve">LẠI QUAN THIÊN </w:t>
                            </w:r>
                            <w:r w:rsidR="00B36DB8" w:rsidRPr="0026219E">
                              <w:rPr>
                                <w:b/>
                                <w:color w:val="000000"/>
                                <w:sz w:val="24"/>
                                <w:szCs w:val="24"/>
                                <w:lang w:val="vi-VN"/>
                              </w:rPr>
                              <w:tab/>
                            </w:r>
                            <w:r w:rsidR="00B36DB8" w:rsidRPr="0026219E">
                              <w:rPr>
                                <w:b/>
                                <w:color w:val="000000"/>
                                <w:sz w:val="24"/>
                                <w:szCs w:val="24"/>
                                <w:lang w:val="vi-VN"/>
                              </w:rPr>
                              <w:tab/>
                            </w:r>
                            <w:r w:rsidR="00B00097">
                              <w:rPr>
                                <w:b/>
                                <w:color w:val="000000"/>
                                <w:sz w:val="24"/>
                                <w:szCs w:val="24"/>
                                <w:lang w:val="vi-VN"/>
                              </w:rPr>
                              <w:tab/>
                            </w:r>
                            <w:r w:rsidR="003901E0">
                              <w:rPr>
                                <w:b/>
                                <w:color w:val="000000"/>
                                <w:sz w:val="24"/>
                                <w:szCs w:val="24"/>
                              </w:rPr>
                              <w:t xml:space="preserve">22521385 </w:t>
                            </w:r>
                            <w:r w:rsidR="003901E0">
                              <w:rPr>
                                <w:b/>
                                <w:color w:val="000000"/>
                                <w:sz w:val="24"/>
                                <w:szCs w:val="24"/>
                              </w:rPr>
                              <w:tab/>
                            </w:r>
                            <w:r w:rsidR="00F73693">
                              <w:rPr>
                                <w:b/>
                                <w:color w:val="000000"/>
                                <w:sz w:val="24"/>
                                <w:szCs w:val="24"/>
                                <w:lang w:val="vi-VN"/>
                              </w:rPr>
                              <w:t xml:space="preserve">Trưởng nhóm </w:t>
                            </w:r>
                          </w:p>
                          <w:p w14:paraId="74433780" w14:textId="0B588D00" w:rsidR="00C13552" w:rsidRPr="0026219E" w:rsidRDefault="00B36DB8" w:rsidP="0036254D">
                            <w:pPr>
                              <w:pStyle w:val="ListParagraph"/>
                              <w:numPr>
                                <w:ilvl w:val="0"/>
                                <w:numId w:val="41"/>
                              </w:numPr>
                              <w:tabs>
                                <w:tab w:val="left" w:pos="1980"/>
                              </w:tabs>
                              <w:spacing w:line="360" w:lineRule="auto"/>
                              <w:ind w:left="2250" w:right="-187" w:hanging="630"/>
                              <w:textDirection w:val="btLr"/>
                              <w:rPr>
                                <w:sz w:val="24"/>
                                <w:szCs w:val="24"/>
                                <w:lang w:val="vi-VN"/>
                              </w:rPr>
                            </w:pPr>
                            <w:r w:rsidRPr="0026219E">
                              <w:rPr>
                                <w:b/>
                                <w:color w:val="000000"/>
                                <w:sz w:val="24"/>
                                <w:szCs w:val="24"/>
                                <w:lang w:val="vi-VN"/>
                              </w:rPr>
                              <w:t xml:space="preserve">ĐẶNG ĐỨC TÀI </w:t>
                            </w:r>
                            <w:r w:rsidRPr="0026219E">
                              <w:rPr>
                                <w:b/>
                                <w:color w:val="000000"/>
                                <w:sz w:val="24"/>
                                <w:szCs w:val="24"/>
                                <w:lang w:val="vi-VN"/>
                              </w:rPr>
                              <w:tab/>
                            </w:r>
                            <w:r w:rsidRPr="0026219E">
                              <w:rPr>
                                <w:b/>
                                <w:color w:val="000000"/>
                                <w:sz w:val="24"/>
                                <w:szCs w:val="24"/>
                                <w:lang w:val="vi-VN"/>
                              </w:rPr>
                              <w:tab/>
                            </w:r>
                            <w:r w:rsidR="00B00097">
                              <w:rPr>
                                <w:b/>
                                <w:color w:val="000000"/>
                                <w:sz w:val="24"/>
                                <w:szCs w:val="24"/>
                                <w:lang w:val="vi-VN"/>
                              </w:rPr>
                              <w:tab/>
                            </w:r>
                            <w:r w:rsidR="003901E0">
                              <w:rPr>
                                <w:b/>
                                <w:color w:val="000000"/>
                                <w:sz w:val="24"/>
                                <w:szCs w:val="24"/>
                              </w:rPr>
                              <w:t xml:space="preserve">22521270 </w:t>
                            </w:r>
                            <w:r w:rsidR="003901E0">
                              <w:rPr>
                                <w:b/>
                                <w:color w:val="000000"/>
                                <w:sz w:val="24"/>
                                <w:szCs w:val="24"/>
                              </w:rPr>
                              <w:tab/>
                            </w:r>
                            <w:r w:rsidR="00F73693">
                              <w:rPr>
                                <w:b/>
                                <w:color w:val="000000"/>
                                <w:sz w:val="24"/>
                                <w:szCs w:val="24"/>
                                <w:lang w:val="vi-VN"/>
                              </w:rPr>
                              <w:t xml:space="preserve">Thành viên </w:t>
                            </w:r>
                            <w:r w:rsidR="00C13552" w:rsidRPr="0026219E">
                              <w:rPr>
                                <w:b/>
                                <w:color w:val="000000"/>
                                <w:sz w:val="24"/>
                                <w:szCs w:val="24"/>
                                <w:lang w:val="vi-VN"/>
                              </w:rPr>
                              <w:t xml:space="preserve">  </w:t>
                            </w:r>
                          </w:p>
                          <w:p w14:paraId="43AD2057" w14:textId="5F25F8D6" w:rsidR="00B36DB8" w:rsidRPr="0026219E" w:rsidRDefault="001D2612" w:rsidP="0036254D">
                            <w:pPr>
                              <w:pStyle w:val="ListParagraph"/>
                              <w:numPr>
                                <w:ilvl w:val="0"/>
                                <w:numId w:val="41"/>
                              </w:numPr>
                              <w:tabs>
                                <w:tab w:val="left" w:pos="1980"/>
                              </w:tabs>
                              <w:spacing w:line="360" w:lineRule="auto"/>
                              <w:ind w:left="2250" w:right="-187" w:hanging="630"/>
                              <w:textDirection w:val="btLr"/>
                              <w:rPr>
                                <w:b/>
                                <w:bCs/>
                                <w:sz w:val="24"/>
                                <w:szCs w:val="24"/>
                                <w:lang w:val="vi-VN"/>
                              </w:rPr>
                            </w:pPr>
                            <w:r>
                              <w:rPr>
                                <w:b/>
                                <w:bCs/>
                                <w:sz w:val="24"/>
                                <w:szCs w:val="24"/>
                              </w:rPr>
                              <w:t>HỒ DIỆP HUY</w:t>
                            </w:r>
                            <w:r w:rsidR="00B36DB8" w:rsidRPr="0026219E">
                              <w:rPr>
                                <w:b/>
                                <w:bCs/>
                                <w:sz w:val="24"/>
                                <w:szCs w:val="24"/>
                                <w:lang w:val="vi-VN"/>
                              </w:rPr>
                              <w:t xml:space="preserve"> </w:t>
                            </w:r>
                            <w:r w:rsidR="00B36DB8" w:rsidRPr="0026219E">
                              <w:rPr>
                                <w:b/>
                                <w:bCs/>
                                <w:sz w:val="24"/>
                                <w:szCs w:val="24"/>
                                <w:lang w:val="vi-VN"/>
                              </w:rPr>
                              <w:tab/>
                            </w:r>
                            <w:r w:rsidR="00B36DB8" w:rsidRPr="0026219E">
                              <w:rPr>
                                <w:b/>
                                <w:bCs/>
                                <w:sz w:val="24"/>
                                <w:szCs w:val="24"/>
                                <w:lang w:val="vi-VN"/>
                              </w:rPr>
                              <w:tab/>
                            </w:r>
                            <w:r w:rsidR="00B00097">
                              <w:rPr>
                                <w:b/>
                                <w:bCs/>
                                <w:sz w:val="24"/>
                                <w:szCs w:val="24"/>
                                <w:lang w:val="vi-VN"/>
                              </w:rPr>
                              <w:tab/>
                            </w:r>
                            <w:r>
                              <w:rPr>
                                <w:b/>
                                <w:bCs/>
                                <w:sz w:val="24"/>
                                <w:szCs w:val="24"/>
                              </w:rPr>
                              <w:t>22520541</w:t>
                            </w:r>
                            <w:r w:rsidR="003901E0">
                              <w:rPr>
                                <w:b/>
                                <w:bCs/>
                                <w:sz w:val="24"/>
                                <w:szCs w:val="24"/>
                              </w:rPr>
                              <w:tab/>
                            </w:r>
                            <w:r w:rsidR="00F73693">
                              <w:rPr>
                                <w:b/>
                                <w:color w:val="000000"/>
                                <w:sz w:val="24"/>
                                <w:szCs w:val="24"/>
                                <w:lang w:val="vi-VN"/>
                              </w:rPr>
                              <w:t xml:space="preserve">Thành viên </w:t>
                            </w:r>
                            <w:r w:rsidR="00F73693" w:rsidRPr="0026219E">
                              <w:rPr>
                                <w:b/>
                                <w:color w:val="000000"/>
                                <w:sz w:val="24"/>
                                <w:szCs w:val="24"/>
                                <w:lang w:val="vi-VN"/>
                              </w:rPr>
                              <w:t xml:space="preserve"> </w:t>
                            </w:r>
                          </w:p>
                          <w:p w14:paraId="37AF012D" w14:textId="4EC820A7" w:rsidR="009952C9" w:rsidRPr="0026219E" w:rsidRDefault="00C20107" w:rsidP="0036254D">
                            <w:pPr>
                              <w:pStyle w:val="ListParagraph"/>
                              <w:numPr>
                                <w:ilvl w:val="0"/>
                                <w:numId w:val="41"/>
                              </w:numPr>
                              <w:tabs>
                                <w:tab w:val="left" w:pos="1980"/>
                              </w:tabs>
                              <w:spacing w:line="360" w:lineRule="auto"/>
                              <w:ind w:left="2250" w:right="-187" w:hanging="630"/>
                              <w:textDirection w:val="btLr"/>
                              <w:rPr>
                                <w:b/>
                                <w:bCs/>
                                <w:sz w:val="24"/>
                                <w:szCs w:val="24"/>
                                <w:lang w:val="vi-VN"/>
                              </w:rPr>
                            </w:pPr>
                            <w:r w:rsidRPr="0026219E">
                              <w:rPr>
                                <w:b/>
                                <w:bCs/>
                                <w:sz w:val="24"/>
                                <w:szCs w:val="24"/>
                                <w:lang w:val="vi-VN"/>
                              </w:rPr>
                              <w:t xml:space="preserve">MAI NGUYỄN NAM PHƯƠNG </w:t>
                            </w:r>
                            <w:r w:rsidRPr="0026219E">
                              <w:rPr>
                                <w:b/>
                                <w:bCs/>
                                <w:sz w:val="24"/>
                                <w:szCs w:val="24"/>
                                <w:lang w:val="vi-VN"/>
                              </w:rPr>
                              <w:tab/>
                            </w:r>
                            <w:r w:rsidR="003901E0" w:rsidRPr="004252DE">
                              <w:rPr>
                                <w:b/>
                                <w:bCs/>
                                <w:sz w:val="24"/>
                                <w:szCs w:val="24"/>
                                <w:lang w:val="vi-VN"/>
                              </w:rPr>
                              <w:t>22521</w:t>
                            </w:r>
                            <w:r w:rsidR="00FB2432" w:rsidRPr="004252DE">
                              <w:rPr>
                                <w:b/>
                                <w:bCs/>
                                <w:sz w:val="24"/>
                                <w:szCs w:val="24"/>
                                <w:lang w:val="vi-VN"/>
                              </w:rPr>
                              <w:t xml:space="preserve">164 </w:t>
                            </w:r>
                            <w:r w:rsidR="00B00097">
                              <w:rPr>
                                <w:b/>
                                <w:bCs/>
                                <w:sz w:val="24"/>
                                <w:szCs w:val="24"/>
                                <w:lang w:val="vi-VN"/>
                              </w:rPr>
                              <w:tab/>
                            </w:r>
                            <w:r w:rsidR="00F73693">
                              <w:rPr>
                                <w:b/>
                                <w:color w:val="000000"/>
                                <w:sz w:val="24"/>
                                <w:szCs w:val="24"/>
                                <w:lang w:val="vi-VN"/>
                              </w:rPr>
                              <w:t xml:space="preserve">Thành viên </w:t>
                            </w:r>
                            <w:r w:rsidR="00F73693" w:rsidRPr="0026219E">
                              <w:rPr>
                                <w:b/>
                                <w:color w:val="000000"/>
                                <w:sz w:val="24"/>
                                <w:szCs w:val="24"/>
                                <w:lang w:val="vi-VN"/>
                              </w:rPr>
                              <w:t xml:space="preserve"> </w:t>
                            </w:r>
                          </w:p>
                          <w:p w14:paraId="3973DBC5" w14:textId="1755924B" w:rsidR="00094AF1" w:rsidRPr="001B3A92" w:rsidRDefault="00C13552" w:rsidP="0036254D">
                            <w:pPr>
                              <w:spacing w:line="240" w:lineRule="auto"/>
                              <w:ind w:right="-187" w:firstLine="1260"/>
                              <w:textDirection w:val="btLr"/>
                              <w:rPr>
                                <w:b/>
                                <w:color w:val="000000"/>
                                <w:lang w:val="vi-VN"/>
                              </w:rPr>
                            </w:pPr>
                            <w:r w:rsidRPr="001B3A92">
                              <w:rPr>
                                <w:bCs/>
                                <w:color w:val="000000"/>
                                <w:lang w:val="vi-VN"/>
                              </w:rPr>
                              <w:t>Lớp:</w:t>
                            </w:r>
                            <w:r w:rsidRPr="001B3A92">
                              <w:rPr>
                                <w:b/>
                                <w:color w:val="000000"/>
                                <w:lang w:val="vi-VN"/>
                              </w:rPr>
                              <w:t xml:space="preserve"> </w:t>
                            </w:r>
                            <w:bookmarkStart w:id="0" w:name="_Hlk167967521"/>
                            <w:r w:rsidRPr="001B3A92">
                              <w:rPr>
                                <w:b/>
                                <w:color w:val="000000"/>
                                <w:lang w:val="vi-VN"/>
                              </w:rPr>
                              <w:t>N</w:t>
                            </w:r>
                            <w:r w:rsidR="001D2612" w:rsidRPr="004252DE">
                              <w:rPr>
                                <w:b/>
                                <w:color w:val="000000"/>
                                <w:lang w:val="vi-VN"/>
                              </w:rPr>
                              <w:t>106</w:t>
                            </w:r>
                            <w:r w:rsidRPr="001B3A92">
                              <w:rPr>
                                <w:b/>
                                <w:color w:val="000000"/>
                                <w:lang w:val="vi-VN"/>
                              </w:rPr>
                              <w:t>.O21.ANTT</w:t>
                            </w:r>
                            <w:bookmarkEnd w:id="0"/>
                          </w:p>
                          <w:p w14:paraId="3116BF64" w14:textId="77777777" w:rsidR="0005040A" w:rsidRPr="00B20ACC" w:rsidRDefault="0005040A" w:rsidP="00FC7B1E">
                            <w:pPr>
                              <w:spacing w:line="360" w:lineRule="auto"/>
                              <w:ind w:left="540" w:right="-187" w:firstLine="720"/>
                              <w:textDirection w:val="btLr"/>
                              <w:rPr>
                                <w:lang w:val="vi-VN"/>
                              </w:rPr>
                            </w:pPr>
                          </w:p>
                          <w:p w14:paraId="568AAF87" w14:textId="77777777" w:rsidR="00614F00" w:rsidRPr="00B20ACC" w:rsidRDefault="00614F00" w:rsidP="00FC7B1E">
                            <w:pPr>
                              <w:spacing w:line="360" w:lineRule="auto"/>
                              <w:ind w:left="540" w:right="-187" w:firstLine="720"/>
                              <w:textDirection w:val="btLr"/>
                              <w:rPr>
                                <w:lang w:val="vi-VN"/>
                              </w:rPr>
                            </w:pPr>
                          </w:p>
                          <w:p w14:paraId="6A32D8DC" w14:textId="068C2D46" w:rsidR="00C13552" w:rsidRPr="00D94BC5" w:rsidRDefault="00D94BC5" w:rsidP="00C13552">
                            <w:pPr>
                              <w:spacing w:line="360" w:lineRule="auto"/>
                              <w:ind w:right="-187"/>
                              <w:jc w:val="center"/>
                              <w:textDirection w:val="btLr"/>
                              <w:rPr>
                                <w:lang w:val="vi-VN"/>
                              </w:rPr>
                            </w:pPr>
                            <w:r w:rsidRPr="00D94BC5">
                              <w:rPr>
                                <w:rStyle w:val="fontstyle01"/>
                                <w:lang w:val="vi-VN"/>
                              </w:rPr>
                              <w:t>TP. Hồ Chí Minh, tháng 06 năm 202</w:t>
                            </w:r>
                            <w:r>
                              <w:rPr>
                                <w:rStyle w:val="fontstyle01"/>
                                <w:lang w:val="vi-VN"/>
                              </w:rPr>
                              <w:t>4</w:t>
                            </w:r>
                          </w:p>
                          <w:p w14:paraId="3BB659CC" w14:textId="77777777" w:rsidR="00C13552" w:rsidRPr="006527D4" w:rsidRDefault="00C13552" w:rsidP="00C13552">
                            <w:pPr>
                              <w:spacing w:line="360" w:lineRule="auto"/>
                              <w:ind w:right="-187"/>
                              <w:jc w:val="center"/>
                              <w:textDirection w:val="btLr"/>
                              <w:rPr>
                                <w:lang w:val="vi-VN"/>
                              </w:rPr>
                            </w:pPr>
                          </w:p>
                          <w:p w14:paraId="5D9FB3D6" w14:textId="77777777" w:rsidR="00C13552" w:rsidRPr="006527D4" w:rsidRDefault="00C13552" w:rsidP="00C13552">
                            <w:pPr>
                              <w:spacing w:line="360" w:lineRule="auto"/>
                              <w:ind w:right="-187"/>
                              <w:jc w:val="center"/>
                              <w:textDirection w:val="btLr"/>
                              <w:rPr>
                                <w:lang w:val="vi-VN"/>
                              </w:rPr>
                            </w:pPr>
                          </w:p>
                          <w:p w14:paraId="52C2F295" w14:textId="77777777" w:rsidR="00C13552" w:rsidRPr="006527D4" w:rsidRDefault="00C13552" w:rsidP="00C13552">
                            <w:pPr>
                              <w:spacing w:line="360" w:lineRule="auto"/>
                              <w:ind w:right="-187"/>
                              <w:jc w:val="center"/>
                              <w:textDirection w:val="btLr"/>
                              <w:rPr>
                                <w:lang w:val="vi-VN"/>
                              </w:rPr>
                            </w:pPr>
                          </w:p>
                          <w:p w14:paraId="1BE10FCE" w14:textId="77777777" w:rsidR="00C13552" w:rsidRPr="006527D4" w:rsidRDefault="00C13552" w:rsidP="00C13552">
                            <w:pPr>
                              <w:spacing w:line="360" w:lineRule="auto"/>
                              <w:ind w:right="-187"/>
                              <w:jc w:val="center"/>
                              <w:textDirection w:val="btLr"/>
                              <w:rPr>
                                <w:lang w:val="vi-VN"/>
                              </w:rPr>
                            </w:pPr>
                          </w:p>
                          <w:p w14:paraId="242804DD" w14:textId="77777777" w:rsidR="00C13552" w:rsidRPr="006527D4" w:rsidRDefault="00C13552" w:rsidP="00C13552">
                            <w:pPr>
                              <w:spacing w:line="360" w:lineRule="auto"/>
                              <w:ind w:right="-187"/>
                              <w:jc w:val="center"/>
                              <w:textDirection w:val="btLr"/>
                              <w:rPr>
                                <w:lang w:val="vi-VN"/>
                              </w:rPr>
                            </w:pPr>
                          </w:p>
                          <w:p w14:paraId="2E4F6083" w14:textId="77777777" w:rsidR="00C13552" w:rsidRPr="006527D4" w:rsidRDefault="00C13552" w:rsidP="00C13552">
                            <w:pPr>
                              <w:spacing w:line="360" w:lineRule="auto"/>
                              <w:ind w:right="-187"/>
                              <w:jc w:val="center"/>
                              <w:textDirection w:val="btLr"/>
                              <w:rPr>
                                <w:lang w:val="vi-VN"/>
                              </w:rPr>
                            </w:pPr>
                          </w:p>
                          <w:p w14:paraId="36364D58" w14:textId="77777777" w:rsidR="00C13552" w:rsidRPr="006527D4" w:rsidRDefault="00C13552" w:rsidP="00C13552">
                            <w:pPr>
                              <w:spacing w:line="360" w:lineRule="auto"/>
                              <w:ind w:right="-187"/>
                              <w:jc w:val="center"/>
                              <w:textDirection w:val="btLr"/>
                              <w:rPr>
                                <w:lang w:val="vi-VN"/>
                              </w:rPr>
                            </w:pPr>
                          </w:p>
                          <w:p w14:paraId="5C41F4F2" w14:textId="77777777" w:rsidR="00C13552" w:rsidRPr="006527D4" w:rsidRDefault="00C13552" w:rsidP="00C13552">
                            <w:pPr>
                              <w:spacing w:line="360" w:lineRule="auto"/>
                              <w:ind w:right="-187"/>
                              <w:jc w:val="center"/>
                              <w:textDirection w:val="btLr"/>
                              <w:rPr>
                                <w:lang w:val="vi-VN"/>
                              </w:rPr>
                            </w:pPr>
                          </w:p>
                          <w:p w14:paraId="695EC8CB" w14:textId="77777777" w:rsidR="00C13552" w:rsidRPr="006527D4" w:rsidRDefault="00C13552" w:rsidP="00C13552">
                            <w:pPr>
                              <w:spacing w:line="360" w:lineRule="auto"/>
                              <w:ind w:right="-187" w:firstLine="720"/>
                              <w:jc w:val="center"/>
                              <w:textDirection w:val="btLr"/>
                              <w:rPr>
                                <w:lang w:val="vi-VN"/>
                              </w:rPr>
                            </w:pPr>
                          </w:p>
                          <w:p w14:paraId="744A0EA0" w14:textId="77777777" w:rsidR="00C13552" w:rsidRPr="006527D4" w:rsidRDefault="00C13552" w:rsidP="00C13552">
                            <w:pPr>
                              <w:spacing w:line="360" w:lineRule="auto"/>
                              <w:ind w:right="-187" w:firstLine="720"/>
                              <w:jc w:val="center"/>
                              <w:textDirection w:val="btLr"/>
                              <w:rPr>
                                <w:lang w:val="vi-VN"/>
                              </w:rPr>
                            </w:pPr>
                          </w:p>
                          <w:p w14:paraId="58200C21" w14:textId="77777777" w:rsidR="00C13552" w:rsidRPr="006527D4" w:rsidRDefault="00C13552" w:rsidP="00C13552">
                            <w:pPr>
                              <w:spacing w:line="360" w:lineRule="auto"/>
                              <w:ind w:right="-187" w:firstLine="720"/>
                              <w:jc w:val="center"/>
                              <w:textDirection w:val="btLr"/>
                              <w:rPr>
                                <w:lang w:val="vi-VN"/>
                              </w:rPr>
                            </w:pPr>
                          </w:p>
                        </w:txbxContent>
                      </wps:txbx>
                      <wps:bodyPr spcFirstLastPara="1" wrap="square" lIns="91425" tIns="45700" rIns="91425" bIns="45700" anchor="t" anchorCtr="0">
                        <a:noAutofit/>
                      </wps:bodyPr>
                    </wps:wsp>
                  </a:graphicData>
                </a:graphic>
              </wp:anchor>
            </w:drawing>
          </mc:Choice>
          <mc:Fallback>
            <w:pict>
              <v:rect w14:anchorId="37157140" id="Rectangle 2" o:spid="_x0000_s1026" style="position:absolute;left:0;text-align:left;margin-left:6pt;margin-top:0;width:462.7pt;height:689.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" strokeweight="1pt">
                <v:stroke startarrowwidth="narrow" startarrowlength="short" endarrowwidth="narrow" endarrowlength="short"/>
                <v:textbox inset="2.53958mm,1.2694mm,2.53958mm,1.2694mm">
                  <w:txbxContent>
                    <w:p w14:paraId="05D5357F" w14:textId="4E4EC67C" w:rsidR="00C13552" w:rsidRPr="009B568B" w:rsidRDefault="00C13552" w:rsidP="00C13552">
                      <w:pPr>
                        <w:spacing w:after="0" w:line="276" w:lineRule="auto"/>
                        <w:ind w:right="-331"/>
                        <w:jc w:val="center"/>
                        <w:textDirection w:val="btLr"/>
                        <w:rPr>
                          <w:b/>
                          <w:sz w:val="30"/>
                          <w:szCs w:val="30"/>
                        </w:rPr>
                      </w:pPr>
                      <w:r w:rsidRPr="009B568B">
                        <w:rPr>
                          <w:b/>
                          <w:color w:val="000000"/>
                          <w:sz w:val="30"/>
                          <w:szCs w:val="30"/>
                        </w:rPr>
                        <w:t xml:space="preserve">ĐẠI HỌC QUỐC GIA </w:t>
                      </w:r>
                      <w:r w:rsidR="00EC1474">
                        <w:rPr>
                          <w:b/>
                          <w:bCs/>
                          <w:color w:val="000000"/>
                          <w:sz w:val="30"/>
                          <w:szCs w:val="30"/>
                        </w:rPr>
                        <w:t xml:space="preserve">TP. </w:t>
                      </w:r>
                      <w:r w:rsidRPr="009B568B">
                        <w:rPr>
                          <w:b/>
                          <w:color w:val="000000"/>
                          <w:sz w:val="30"/>
                          <w:szCs w:val="30"/>
                        </w:rPr>
                        <w:t>HỒ CHÍ MINH</w:t>
                      </w:r>
                    </w:p>
                    <w:p w14:paraId="5F720D65" w14:textId="37AA8606" w:rsidR="00C13552" w:rsidRPr="00330BC1" w:rsidRDefault="00F439A8" w:rsidP="00C13552">
                      <w:pPr>
                        <w:spacing w:after="0" w:line="276" w:lineRule="auto"/>
                        <w:ind w:right="-331"/>
                        <w:jc w:val="center"/>
                        <w:textDirection w:val="btLr"/>
                        <w:rPr>
                          <w:b/>
                          <w:color w:val="000000"/>
                          <w:sz w:val="32"/>
                          <w:szCs w:val="32"/>
                          <w:lang w:val="vi-VN"/>
                        </w:rPr>
                      </w:pPr>
                      <w:r w:rsidRPr="00B05682">
                        <w:rPr>
                          <w:b/>
                          <w:color w:val="000000"/>
                          <w:sz w:val="32"/>
                          <w:szCs w:val="32"/>
                        </w:rPr>
                        <w:t xml:space="preserve">TRƯỜNG </w:t>
                      </w:r>
                      <w:r w:rsidR="00C13552" w:rsidRPr="00330BC1">
                        <w:rPr>
                          <w:b/>
                          <w:color w:val="000000"/>
                          <w:sz w:val="32"/>
                          <w:szCs w:val="32"/>
                        </w:rPr>
                        <w:t>ĐẠI HỌC CÔNG NGHỆ THÔNG TIN</w:t>
                      </w:r>
                    </w:p>
                    <w:p w14:paraId="3578C7BD" w14:textId="2830766F" w:rsidR="00C13552" w:rsidRPr="009B568B" w:rsidRDefault="00C13552" w:rsidP="00C13552">
                      <w:pPr>
                        <w:spacing w:after="0" w:line="276" w:lineRule="auto"/>
                        <w:ind w:right="-331"/>
                        <w:jc w:val="center"/>
                        <w:textDirection w:val="btLr"/>
                        <w:rPr>
                          <w:sz w:val="30"/>
                          <w:szCs w:val="30"/>
                          <w:lang w:val="vi-VN"/>
                        </w:rPr>
                      </w:pPr>
                      <w:r w:rsidRPr="009B568B">
                        <w:rPr>
                          <w:b/>
                          <w:color w:val="000000"/>
                          <w:sz w:val="30"/>
                          <w:szCs w:val="30"/>
                          <w:lang w:val="vi-VN"/>
                        </w:rPr>
                        <w:t xml:space="preserve">KHOA MẠNG MÁY TÍNH VÀ TRUYỀN THÔNG </w:t>
                      </w:r>
                    </w:p>
                    <w:p w14:paraId="759374A6" w14:textId="77777777" w:rsidR="00C13552" w:rsidRPr="00330BC1" w:rsidRDefault="00C13552" w:rsidP="00C13552">
                      <w:pPr>
                        <w:spacing w:line="360" w:lineRule="auto"/>
                        <w:ind w:right="-332"/>
                        <w:jc w:val="center"/>
                        <w:textDirection w:val="btLr"/>
                        <w:rPr>
                          <w:lang w:val="vi-VN"/>
                        </w:rPr>
                      </w:pPr>
                    </w:p>
                    <w:p w14:paraId="34EF0016" w14:textId="404F836B" w:rsidR="00C13552" w:rsidRPr="00BC49C9" w:rsidRDefault="00DF1D87" w:rsidP="00BC49C9">
                      <w:pPr>
                        <w:spacing w:line="360" w:lineRule="auto"/>
                        <w:ind w:right="-332"/>
                        <w:jc w:val="center"/>
                        <w:textDirection w:val="btLr"/>
                        <w:rPr>
                          <w:lang w:val="vi-VN"/>
                        </w:rPr>
                      </w:pPr>
                      <w:r>
                        <w:rPr>
                          <w:noProof/>
                        </w:rPr>
                        <w:drawing>
                          <wp:inline distT="0" distB="0" distL="0" distR="0" wp14:anchorId="5FA256A3" wp14:editId="4E0013CA">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E32653">
                        <w:fldChar w:fldCharType="begin"/>
                      </w:r>
                      <w:r w:rsidR="00E32653" w:rsidRPr="00DF1D87">
                        <w:rPr>
                          <w:lang w:val="vi-VN"/>
                        </w:rPr>
                        <w:instrText xml:space="preserve"> INCLUDEPICTURE  "https://yt3.googleusercontent.com/ytc/AGIKgqOKnqXz5FWJ2SPt7u1rLhhJ3A94di1pOaoFxYPZ=s900-c-k-c0x00ffffff-no-rj" \* MERGEFORMATINET </w:instrText>
                      </w:r>
                      <w:r w:rsidR="00E32653">
                        <w:fldChar w:fldCharType="separate"/>
                      </w:r>
                      <w:r w:rsidR="00E32653">
                        <w:fldChar w:fldCharType="begin"/>
                      </w:r>
                      <w:r w:rsidR="00E32653" w:rsidRPr="00DF1D87">
                        <w:rPr>
                          <w:lang w:val="vi-VN"/>
                        </w:rPr>
                        <w:instrText xml:space="preserve"> INCLUDEPICTURE  "https://yt3.googleusercontent.com/ytc/AGIKgqOKnqXz5FWJ2SPt7u1rLhhJ3A94di1pOaoFxYPZ=s900-c-k-c0x00ffffff-no-rj" \* MERGEFORMATINET </w:instrText>
                      </w:r>
                      <w:r w:rsidR="00E32653">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4E13F8">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4E13F8">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BF13DF">
                        <w:fldChar w:fldCharType="separate"/>
                      </w:r>
                      <w:r w:rsidR="004E13F8">
                        <w:fldChar w:fldCharType="end"/>
                      </w:r>
                      <w:r w:rsidR="004E13F8">
                        <w:fldChar w:fldCharType="end"/>
                      </w:r>
                      <w:r w:rsidR="004E13F8">
                        <w:fldChar w:fldCharType="end"/>
                      </w:r>
                      <w:r w:rsidR="00E32653">
                        <w:fldChar w:fldCharType="end"/>
                      </w:r>
                      <w:r w:rsidR="00E32653">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p>
                    <w:p w14:paraId="5896A965" w14:textId="46EC15CE" w:rsidR="00C13552" w:rsidRPr="004252DE" w:rsidRDefault="00C13552" w:rsidP="00C13552">
                      <w:pPr>
                        <w:spacing w:line="360" w:lineRule="auto"/>
                        <w:ind w:left="75" w:firstLine="150"/>
                        <w:jc w:val="center"/>
                        <w:textDirection w:val="btLr"/>
                        <w:rPr>
                          <w:sz w:val="36"/>
                          <w:szCs w:val="36"/>
                          <w:lang w:val="vi-VN"/>
                        </w:rPr>
                      </w:pPr>
                      <w:r w:rsidRPr="00BC49C9">
                        <w:rPr>
                          <w:b/>
                          <w:color w:val="000000"/>
                          <w:sz w:val="32"/>
                          <w:szCs w:val="32"/>
                          <w:lang w:val="vi-VN"/>
                        </w:rPr>
                        <w:t>BÁO CÁ</w:t>
                      </w:r>
                      <w:r w:rsidR="0043681A">
                        <w:rPr>
                          <w:b/>
                          <w:color w:val="000000"/>
                          <w:sz w:val="32"/>
                          <w:szCs w:val="32"/>
                          <w:lang w:val="vi-VN"/>
                        </w:rPr>
                        <w:t>O</w:t>
                      </w:r>
                      <w:r>
                        <w:rPr>
                          <w:b/>
                          <w:color w:val="000000"/>
                          <w:sz w:val="32"/>
                          <w:szCs w:val="32"/>
                        </w:rPr>
                        <w:t xml:space="preserve"> </w:t>
                      </w:r>
                      <w:r w:rsidR="00AD22BB">
                        <w:rPr>
                          <w:b/>
                          <w:color w:val="000000"/>
                          <w:sz w:val="32"/>
                          <w:szCs w:val="32"/>
                        </w:rPr>
                        <w:t>ĐỒ ÁN</w:t>
                      </w:r>
                      <w:r w:rsidRPr="00BC49C9">
                        <w:rPr>
                          <w:b/>
                          <w:color w:val="000000"/>
                          <w:sz w:val="32"/>
                          <w:szCs w:val="32"/>
                          <w:lang w:val="vi-VN"/>
                        </w:rPr>
                        <w:t xml:space="preserve"> LẬP TRÌNH </w:t>
                      </w:r>
                      <w:r w:rsidR="001D2612" w:rsidRPr="004252DE">
                        <w:rPr>
                          <w:b/>
                          <w:color w:val="000000"/>
                          <w:sz w:val="32"/>
                          <w:szCs w:val="32"/>
                          <w:lang w:val="vi-VN"/>
                        </w:rPr>
                        <w:t>MẠNG CĂN BẢN</w:t>
                      </w:r>
                    </w:p>
                    <w:p w14:paraId="48BD2DE0" w14:textId="597A0926" w:rsidR="00C13552" w:rsidRDefault="0010744E" w:rsidP="0010744E">
                      <w:pPr>
                        <w:spacing w:line="240" w:lineRule="auto"/>
                        <w:ind w:left="75" w:firstLine="150"/>
                        <w:jc w:val="center"/>
                        <w:textDirection w:val="btLr"/>
                        <w:rPr>
                          <w:b/>
                          <w:bCs/>
                          <w:lang w:val="vi-VN"/>
                        </w:rPr>
                      </w:pPr>
                      <w:r w:rsidRPr="0010744E">
                        <w:rPr>
                          <w:b/>
                          <w:bCs/>
                          <w:lang w:val="vi-VN"/>
                        </w:rPr>
                        <w:t>-&amp;-</w:t>
                      </w:r>
                    </w:p>
                    <w:p w14:paraId="6EA07FBA" w14:textId="77777777" w:rsidR="0010744E" w:rsidRPr="0010744E" w:rsidRDefault="0010744E" w:rsidP="0010744E">
                      <w:pPr>
                        <w:spacing w:line="240" w:lineRule="auto"/>
                        <w:ind w:left="75" w:firstLine="150"/>
                        <w:jc w:val="center"/>
                        <w:textDirection w:val="btLr"/>
                        <w:rPr>
                          <w:b/>
                          <w:bCs/>
                          <w:lang w:val="vi-VN"/>
                        </w:rPr>
                      </w:pPr>
                    </w:p>
                    <w:p w14:paraId="4FE161AB" w14:textId="2CF84768" w:rsidR="00441AFD" w:rsidRPr="00B172DE" w:rsidRDefault="00C13552" w:rsidP="001D2612">
                      <w:pPr>
                        <w:spacing w:line="240" w:lineRule="auto"/>
                        <w:ind w:left="75" w:firstLine="150"/>
                        <w:jc w:val="center"/>
                        <w:textDirection w:val="btLr"/>
                        <w:rPr>
                          <w:b/>
                          <w:color w:val="000000"/>
                          <w:sz w:val="36"/>
                          <w:szCs w:val="36"/>
                          <w:lang w:val="vi-VN"/>
                        </w:rPr>
                      </w:pPr>
                      <w:r w:rsidRPr="00681864">
                        <w:rPr>
                          <w:b/>
                          <w:color w:val="000000"/>
                          <w:sz w:val="36"/>
                          <w:szCs w:val="36"/>
                          <w:lang w:val="vi-VN"/>
                        </w:rPr>
                        <w:t>ĐỀ TÀI:</w:t>
                      </w:r>
                      <w:r w:rsidR="0010744E" w:rsidRPr="00681864">
                        <w:rPr>
                          <w:b/>
                          <w:color w:val="000000"/>
                          <w:sz w:val="36"/>
                          <w:szCs w:val="36"/>
                          <w:lang w:val="vi-VN"/>
                        </w:rPr>
                        <w:t xml:space="preserve"> </w:t>
                      </w:r>
                      <w:r w:rsidR="001D2612" w:rsidRPr="004252DE">
                        <w:rPr>
                          <w:b/>
                          <w:color w:val="000000"/>
                          <w:sz w:val="36"/>
                          <w:szCs w:val="36"/>
                          <w:lang w:val="vi-VN"/>
                        </w:rPr>
                        <w:t>NEKO</w:t>
                      </w:r>
                      <w:r w:rsidR="00441AFD" w:rsidRPr="00B172DE">
                        <w:rPr>
                          <w:b/>
                          <w:color w:val="000000"/>
                          <w:sz w:val="36"/>
                          <w:szCs w:val="36"/>
                          <w:lang w:val="vi-VN"/>
                        </w:rPr>
                        <w:t xml:space="preserve"> </w:t>
                      </w:r>
                      <w:r w:rsidR="001D2612" w:rsidRPr="004252DE">
                        <w:rPr>
                          <w:b/>
                          <w:color w:val="000000"/>
                          <w:sz w:val="36"/>
                          <w:szCs w:val="36"/>
                          <w:lang w:val="vi-VN"/>
                        </w:rPr>
                        <w:t xml:space="preserve">COFFEE </w:t>
                      </w:r>
                    </w:p>
                    <w:p w14:paraId="3A55AF7A" w14:textId="1784774C" w:rsidR="00C13552" w:rsidRPr="004252DE" w:rsidRDefault="001D2612" w:rsidP="001D2612">
                      <w:pPr>
                        <w:spacing w:line="240" w:lineRule="auto"/>
                        <w:ind w:left="75" w:firstLine="150"/>
                        <w:jc w:val="center"/>
                        <w:textDirection w:val="btLr"/>
                        <w:rPr>
                          <w:sz w:val="36"/>
                          <w:szCs w:val="36"/>
                          <w:lang w:val="vi-VN"/>
                        </w:rPr>
                      </w:pPr>
                      <w:r w:rsidRPr="004252DE">
                        <w:rPr>
                          <w:b/>
                          <w:color w:val="000000"/>
                          <w:sz w:val="36"/>
                          <w:szCs w:val="36"/>
                          <w:lang w:val="vi-VN"/>
                        </w:rPr>
                        <w:t xml:space="preserve"> ỨNG DỤNG QUẢN LÍ QUÁN CÀ PHÊ MÈO</w:t>
                      </w:r>
                    </w:p>
                    <w:p w14:paraId="0CEEDE2B" w14:textId="77777777" w:rsidR="00C13552" w:rsidRPr="006527D4" w:rsidRDefault="00C13552" w:rsidP="00C13552">
                      <w:pPr>
                        <w:spacing w:line="360" w:lineRule="auto"/>
                        <w:ind w:right="-187"/>
                        <w:jc w:val="center"/>
                        <w:textDirection w:val="btLr"/>
                        <w:rPr>
                          <w:lang w:val="vi-VN"/>
                        </w:rPr>
                      </w:pPr>
                    </w:p>
                    <w:p w14:paraId="404D65B2" w14:textId="40C21C8E" w:rsidR="00C13552" w:rsidRPr="00330BC1" w:rsidRDefault="00C13552" w:rsidP="00094AF1">
                      <w:pPr>
                        <w:spacing w:line="240" w:lineRule="auto"/>
                        <w:ind w:right="-187"/>
                        <w:textDirection w:val="btLr"/>
                        <w:rPr>
                          <w:b/>
                          <w:bCs/>
                          <w:sz w:val="28"/>
                          <w:szCs w:val="28"/>
                          <w:lang w:val="vi-VN"/>
                        </w:rPr>
                      </w:pPr>
                    </w:p>
                    <w:p w14:paraId="68466F41" w14:textId="585BDA64" w:rsidR="00094AF1" w:rsidRPr="001B3A92" w:rsidRDefault="00094AF1" w:rsidP="0036254D">
                      <w:pPr>
                        <w:spacing w:line="240" w:lineRule="auto"/>
                        <w:ind w:right="-187" w:firstLine="1260"/>
                        <w:textDirection w:val="btLr"/>
                        <w:rPr>
                          <w:bCs/>
                          <w:color w:val="000000"/>
                          <w:lang w:val="vi-VN"/>
                        </w:rPr>
                      </w:pPr>
                      <w:r w:rsidRPr="001B3A92">
                        <w:rPr>
                          <w:lang w:val="vi-VN"/>
                        </w:rPr>
                        <w:t>Giảng viên hướng dẫn:</w:t>
                      </w:r>
                      <w:r w:rsidRPr="001B3A92">
                        <w:rPr>
                          <w:b/>
                          <w:bCs/>
                          <w:lang w:val="vi-VN"/>
                        </w:rPr>
                        <w:t xml:space="preserve"> ThS. TRẦN </w:t>
                      </w:r>
                      <w:r w:rsidR="001D2612" w:rsidRPr="004252DE">
                        <w:rPr>
                          <w:b/>
                          <w:bCs/>
                          <w:lang w:val="vi-VN"/>
                        </w:rPr>
                        <w:t>HỒNG NGHI</w:t>
                      </w:r>
                      <w:r w:rsidRPr="001B3A92">
                        <w:rPr>
                          <w:b/>
                          <w:bCs/>
                          <w:lang w:val="vi-VN"/>
                        </w:rPr>
                        <w:t xml:space="preserve">  </w:t>
                      </w:r>
                    </w:p>
                    <w:p w14:paraId="29E0E9BE" w14:textId="1F880C84" w:rsidR="00196800" w:rsidRPr="001B3A92" w:rsidRDefault="00682D6F" w:rsidP="0036254D">
                      <w:pPr>
                        <w:spacing w:line="240" w:lineRule="auto"/>
                        <w:ind w:right="-187" w:firstLine="1260"/>
                        <w:textDirection w:val="btLr"/>
                        <w:rPr>
                          <w:bCs/>
                          <w:color w:val="000000"/>
                          <w:lang w:val="vi-VN"/>
                        </w:rPr>
                      </w:pPr>
                      <w:r w:rsidRPr="001B3A92">
                        <w:rPr>
                          <w:bCs/>
                          <w:color w:val="000000"/>
                          <w:lang w:val="vi-VN"/>
                        </w:rPr>
                        <w:t xml:space="preserve">Thực hiện bởi </w:t>
                      </w:r>
                      <w:r w:rsidR="00FB2432" w:rsidRPr="004252DE">
                        <w:rPr>
                          <w:bCs/>
                          <w:color w:val="000000"/>
                          <w:lang w:val="vi-VN"/>
                        </w:rPr>
                        <w:t>N</w:t>
                      </w:r>
                      <w:r w:rsidRPr="001B3A92">
                        <w:rPr>
                          <w:bCs/>
                          <w:color w:val="000000"/>
                          <w:lang w:val="vi-VN"/>
                        </w:rPr>
                        <w:t xml:space="preserve">hóm </w:t>
                      </w:r>
                      <w:r w:rsidR="00A234AA">
                        <w:rPr>
                          <w:bCs/>
                          <w:color w:val="000000"/>
                          <w:lang w:val="vi-VN"/>
                        </w:rPr>
                        <w:t>4</w:t>
                      </w:r>
                      <w:r w:rsidRPr="001B3A92">
                        <w:rPr>
                          <w:bCs/>
                          <w:color w:val="000000"/>
                          <w:lang w:val="vi-VN"/>
                        </w:rPr>
                        <w:t>, gồm:</w:t>
                      </w:r>
                      <w:r w:rsidR="00C13552" w:rsidRPr="001B3A92">
                        <w:rPr>
                          <w:bCs/>
                          <w:color w:val="000000"/>
                          <w:lang w:val="vi-VN"/>
                        </w:rPr>
                        <w:t xml:space="preserve"> </w:t>
                      </w:r>
                    </w:p>
                    <w:p w14:paraId="0570EB1D" w14:textId="5F16DE3C" w:rsidR="00B36DB8" w:rsidRPr="0026219E" w:rsidRDefault="00605FCD" w:rsidP="0036254D">
                      <w:pPr>
                        <w:pStyle w:val="ListParagraph"/>
                        <w:numPr>
                          <w:ilvl w:val="0"/>
                          <w:numId w:val="41"/>
                        </w:numPr>
                        <w:tabs>
                          <w:tab w:val="left" w:pos="1980"/>
                        </w:tabs>
                        <w:spacing w:line="360" w:lineRule="auto"/>
                        <w:ind w:left="2250" w:right="-187" w:hanging="630"/>
                        <w:textDirection w:val="btLr"/>
                        <w:rPr>
                          <w:sz w:val="24"/>
                          <w:szCs w:val="24"/>
                          <w:lang w:val="vi-VN"/>
                        </w:rPr>
                      </w:pPr>
                      <w:r w:rsidRPr="0026219E">
                        <w:rPr>
                          <w:b/>
                          <w:color w:val="000000"/>
                          <w:sz w:val="24"/>
                          <w:szCs w:val="24"/>
                          <w:lang w:val="vi-VN"/>
                        </w:rPr>
                        <w:t xml:space="preserve">LẠI QUAN THIÊN </w:t>
                      </w:r>
                      <w:r w:rsidR="00B36DB8" w:rsidRPr="0026219E">
                        <w:rPr>
                          <w:b/>
                          <w:color w:val="000000"/>
                          <w:sz w:val="24"/>
                          <w:szCs w:val="24"/>
                          <w:lang w:val="vi-VN"/>
                        </w:rPr>
                        <w:tab/>
                      </w:r>
                      <w:r w:rsidR="00B36DB8" w:rsidRPr="0026219E">
                        <w:rPr>
                          <w:b/>
                          <w:color w:val="000000"/>
                          <w:sz w:val="24"/>
                          <w:szCs w:val="24"/>
                          <w:lang w:val="vi-VN"/>
                        </w:rPr>
                        <w:tab/>
                      </w:r>
                      <w:r w:rsidR="00B00097">
                        <w:rPr>
                          <w:b/>
                          <w:color w:val="000000"/>
                          <w:sz w:val="24"/>
                          <w:szCs w:val="24"/>
                          <w:lang w:val="vi-VN"/>
                        </w:rPr>
                        <w:tab/>
                      </w:r>
                      <w:r w:rsidR="003901E0">
                        <w:rPr>
                          <w:b/>
                          <w:color w:val="000000"/>
                          <w:sz w:val="24"/>
                          <w:szCs w:val="24"/>
                        </w:rPr>
                        <w:t xml:space="preserve">22521385 </w:t>
                      </w:r>
                      <w:r w:rsidR="003901E0">
                        <w:rPr>
                          <w:b/>
                          <w:color w:val="000000"/>
                          <w:sz w:val="24"/>
                          <w:szCs w:val="24"/>
                        </w:rPr>
                        <w:tab/>
                      </w:r>
                      <w:r w:rsidR="00F73693">
                        <w:rPr>
                          <w:b/>
                          <w:color w:val="000000"/>
                          <w:sz w:val="24"/>
                          <w:szCs w:val="24"/>
                          <w:lang w:val="vi-VN"/>
                        </w:rPr>
                        <w:t xml:space="preserve">Trưởng nhóm </w:t>
                      </w:r>
                    </w:p>
                    <w:p w14:paraId="74433780" w14:textId="0B588D00" w:rsidR="00C13552" w:rsidRPr="0026219E" w:rsidRDefault="00B36DB8" w:rsidP="0036254D">
                      <w:pPr>
                        <w:pStyle w:val="ListParagraph"/>
                        <w:numPr>
                          <w:ilvl w:val="0"/>
                          <w:numId w:val="41"/>
                        </w:numPr>
                        <w:tabs>
                          <w:tab w:val="left" w:pos="1980"/>
                        </w:tabs>
                        <w:spacing w:line="360" w:lineRule="auto"/>
                        <w:ind w:left="2250" w:right="-187" w:hanging="630"/>
                        <w:textDirection w:val="btLr"/>
                        <w:rPr>
                          <w:sz w:val="24"/>
                          <w:szCs w:val="24"/>
                          <w:lang w:val="vi-VN"/>
                        </w:rPr>
                      </w:pPr>
                      <w:r w:rsidRPr="0026219E">
                        <w:rPr>
                          <w:b/>
                          <w:color w:val="000000"/>
                          <w:sz w:val="24"/>
                          <w:szCs w:val="24"/>
                          <w:lang w:val="vi-VN"/>
                        </w:rPr>
                        <w:t xml:space="preserve">ĐẶNG ĐỨC TÀI </w:t>
                      </w:r>
                      <w:r w:rsidRPr="0026219E">
                        <w:rPr>
                          <w:b/>
                          <w:color w:val="000000"/>
                          <w:sz w:val="24"/>
                          <w:szCs w:val="24"/>
                          <w:lang w:val="vi-VN"/>
                        </w:rPr>
                        <w:tab/>
                      </w:r>
                      <w:r w:rsidRPr="0026219E">
                        <w:rPr>
                          <w:b/>
                          <w:color w:val="000000"/>
                          <w:sz w:val="24"/>
                          <w:szCs w:val="24"/>
                          <w:lang w:val="vi-VN"/>
                        </w:rPr>
                        <w:tab/>
                      </w:r>
                      <w:r w:rsidR="00B00097">
                        <w:rPr>
                          <w:b/>
                          <w:color w:val="000000"/>
                          <w:sz w:val="24"/>
                          <w:szCs w:val="24"/>
                          <w:lang w:val="vi-VN"/>
                        </w:rPr>
                        <w:tab/>
                      </w:r>
                      <w:r w:rsidR="003901E0">
                        <w:rPr>
                          <w:b/>
                          <w:color w:val="000000"/>
                          <w:sz w:val="24"/>
                          <w:szCs w:val="24"/>
                        </w:rPr>
                        <w:t xml:space="preserve">22521270 </w:t>
                      </w:r>
                      <w:r w:rsidR="003901E0">
                        <w:rPr>
                          <w:b/>
                          <w:color w:val="000000"/>
                          <w:sz w:val="24"/>
                          <w:szCs w:val="24"/>
                        </w:rPr>
                        <w:tab/>
                      </w:r>
                      <w:r w:rsidR="00F73693">
                        <w:rPr>
                          <w:b/>
                          <w:color w:val="000000"/>
                          <w:sz w:val="24"/>
                          <w:szCs w:val="24"/>
                          <w:lang w:val="vi-VN"/>
                        </w:rPr>
                        <w:t xml:space="preserve">Thành viên </w:t>
                      </w:r>
                      <w:r w:rsidR="00C13552" w:rsidRPr="0026219E">
                        <w:rPr>
                          <w:b/>
                          <w:color w:val="000000"/>
                          <w:sz w:val="24"/>
                          <w:szCs w:val="24"/>
                          <w:lang w:val="vi-VN"/>
                        </w:rPr>
                        <w:t xml:space="preserve">  </w:t>
                      </w:r>
                    </w:p>
                    <w:p w14:paraId="43AD2057" w14:textId="5F25F8D6" w:rsidR="00B36DB8" w:rsidRPr="0026219E" w:rsidRDefault="001D2612" w:rsidP="0036254D">
                      <w:pPr>
                        <w:pStyle w:val="ListParagraph"/>
                        <w:numPr>
                          <w:ilvl w:val="0"/>
                          <w:numId w:val="41"/>
                        </w:numPr>
                        <w:tabs>
                          <w:tab w:val="left" w:pos="1980"/>
                        </w:tabs>
                        <w:spacing w:line="360" w:lineRule="auto"/>
                        <w:ind w:left="2250" w:right="-187" w:hanging="630"/>
                        <w:textDirection w:val="btLr"/>
                        <w:rPr>
                          <w:b/>
                          <w:bCs/>
                          <w:sz w:val="24"/>
                          <w:szCs w:val="24"/>
                          <w:lang w:val="vi-VN"/>
                        </w:rPr>
                      </w:pPr>
                      <w:r>
                        <w:rPr>
                          <w:b/>
                          <w:bCs/>
                          <w:sz w:val="24"/>
                          <w:szCs w:val="24"/>
                        </w:rPr>
                        <w:t>HỒ DIỆP HUY</w:t>
                      </w:r>
                      <w:r w:rsidR="00B36DB8" w:rsidRPr="0026219E">
                        <w:rPr>
                          <w:b/>
                          <w:bCs/>
                          <w:sz w:val="24"/>
                          <w:szCs w:val="24"/>
                          <w:lang w:val="vi-VN"/>
                        </w:rPr>
                        <w:t xml:space="preserve"> </w:t>
                      </w:r>
                      <w:r w:rsidR="00B36DB8" w:rsidRPr="0026219E">
                        <w:rPr>
                          <w:b/>
                          <w:bCs/>
                          <w:sz w:val="24"/>
                          <w:szCs w:val="24"/>
                          <w:lang w:val="vi-VN"/>
                        </w:rPr>
                        <w:tab/>
                      </w:r>
                      <w:r w:rsidR="00B36DB8" w:rsidRPr="0026219E">
                        <w:rPr>
                          <w:b/>
                          <w:bCs/>
                          <w:sz w:val="24"/>
                          <w:szCs w:val="24"/>
                          <w:lang w:val="vi-VN"/>
                        </w:rPr>
                        <w:tab/>
                      </w:r>
                      <w:r w:rsidR="00B00097">
                        <w:rPr>
                          <w:b/>
                          <w:bCs/>
                          <w:sz w:val="24"/>
                          <w:szCs w:val="24"/>
                          <w:lang w:val="vi-VN"/>
                        </w:rPr>
                        <w:tab/>
                      </w:r>
                      <w:r>
                        <w:rPr>
                          <w:b/>
                          <w:bCs/>
                          <w:sz w:val="24"/>
                          <w:szCs w:val="24"/>
                        </w:rPr>
                        <w:t>22520541</w:t>
                      </w:r>
                      <w:r w:rsidR="003901E0">
                        <w:rPr>
                          <w:b/>
                          <w:bCs/>
                          <w:sz w:val="24"/>
                          <w:szCs w:val="24"/>
                        </w:rPr>
                        <w:tab/>
                      </w:r>
                      <w:r w:rsidR="00F73693">
                        <w:rPr>
                          <w:b/>
                          <w:color w:val="000000"/>
                          <w:sz w:val="24"/>
                          <w:szCs w:val="24"/>
                          <w:lang w:val="vi-VN"/>
                        </w:rPr>
                        <w:t xml:space="preserve">Thành viên </w:t>
                      </w:r>
                      <w:r w:rsidR="00F73693" w:rsidRPr="0026219E">
                        <w:rPr>
                          <w:b/>
                          <w:color w:val="000000"/>
                          <w:sz w:val="24"/>
                          <w:szCs w:val="24"/>
                          <w:lang w:val="vi-VN"/>
                        </w:rPr>
                        <w:t xml:space="preserve"> </w:t>
                      </w:r>
                    </w:p>
                    <w:p w14:paraId="37AF012D" w14:textId="4EC820A7" w:rsidR="009952C9" w:rsidRPr="0026219E" w:rsidRDefault="00C20107" w:rsidP="0036254D">
                      <w:pPr>
                        <w:pStyle w:val="ListParagraph"/>
                        <w:numPr>
                          <w:ilvl w:val="0"/>
                          <w:numId w:val="41"/>
                        </w:numPr>
                        <w:tabs>
                          <w:tab w:val="left" w:pos="1980"/>
                        </w:tabs>
                        <w:spacing w:line="360" w:lineRule="auto"/>
                        <w:ind w:left="2250" w:right="-187" w:hanging="630"/>
                        <w:textDirection w:val="btLr"/>
                        <w:rPr>
                          <w:b/>
                          <w:bCs/>
                          <w:sz w:val="24"/>
                          <w:szCs w:val="24"/>
                          <w:lang w:val="vi-VN"/>
                        </w:rPr>
                      </w:pPr>
                      <w:r w:rsidRPr="0026219E">
                        <w:rPr>
                          <w:b/>
                          <w:bCs/>
                          <w:sz w:val="24"/>
                          <w:szCs w:val="24"/>
                          <w:lang w:val="vi-VN"/>
                        </w:rPr>
                        <w:t xml:space="preserve">MAI NGUYỄN NAM PHƯƠNG </w:t>
                      </w:r>
                      <w:r w:rsidRPr="0026219E">
                        <w:rPr>
                          <w:b/>
                          <w:bCs/>
                          <w:sz w:val="24"/>
                          <w:szCs w:val="24"/>
                          <w:lang w:val="vi-VN"/>
                        </w:rPr>
                        <w:tab/>
                      </w:r>
                      <w:r w:rsidR="003901E0" w:rsidRPr="004252DE">
                        <w:rPr>
                          <w:b/>
                          <w:bCs/>
                          <w:sz w:val="24"/>
                          <w:szCs w:val="24"/>
                          <w:lang w:val="vi-VN"/>
                        </w:rPr>
                        <w:t>22521</w:t>
                      </w:r>
                      <w:r w:rsidR="00FB2432" w:rsidRPr="004252DE">
                        <w:rPr>
                          <w:b/>
                          <w:bCs/>
                          <w:sz w:val="24"/>
                          <w:szCs w:val="24"/>
                          <w:lang w:val="vi-VN"/>
                        </w:rPr>
                        <w:t xml:space="preserve">164 </w:t>
                      </w:r>
                      <w:r w:rsidR="00B00097">
                        <w:rPr>
                          <w:b/>
                          <w:bCs/>
                          <w:sz w:val="24"/>
                          <w:szCs w:val="24"/>
                          <w:lang w:val="vi-VN"/>
                        </w:rPr>
                        <w:tab/>
                      </w:r>
                      <w:r w:rsidR="00F73693">
                        <w:rPr>
                          <w:b/>
                          <w:color w:val="000000"/>
                          <w:sz w:val="24"/>
                          <w:szCs w:val="24"/>
                          <w:lang w:val="vi-VN"/>
                        </w:rPr>
                        <w:t xml:space="preserve">Thành viên </w:t>
                      </w:r>
                      <w:r w:rsidR="00F73693" w:rsidRPr="0026219E">
                        <w:rPr>
                          <w:b/>
                          <w:color w:val="000000"/>
                          <w:sz w:val="24"/>
                          <w:szCs w:val="24"/>
                          <w:lang w:val="vi-VN"/>
                        </w:rPr>
                        <w:t xml:space="preserve"> </w:t>
                      </w:r>
                    </w:p>
                    <w:p w14:paraId="3973DBC5" w14:textId="1755924B" w:rsidR="00094AF1" w:rsidRPr="001B3A92" w:rsidRDefault="00C13552" w:rsidP="0036254D">
                      <w:pPr>
                        <w:spacing w:line="240" w:lineRule="auto"/>
                        <w:ind w:right="-187" w:firstLine="1260"/>
                        <w:textDirection w:val="btLr"/>
                        <w:rPr>
                          <w:b/>
                          <w:color w:val="000000"/>
                          <w:lang w:val="vi-VN"/>
                        </w:rPr>
                      </w:pPr>
                      <w:r w:rsidRPr="001B3A92">
                        <w:rPr>
                          <w:bCs/>
                          <w:color w:val="000000"/>
                          <w:lang w:val="vi-VN"/>
                        </w:rPr>
                        <w:t>Lớp:</w:t>
                      </w:r>
                      <w:r w:rsidRPr="001B3A92">
                        <w:rPr>
                          <w:b/>
                          <w:color w:val="000000"/>
                          <w:lang w:val="vi-VN"/>
                        </w:rPr>
                        <w:t xml:space="preserve"> </w:t>
                      </w:r>
                      <w:bookmarkStart w:id="1" w:name="_Hlk167967521"/>
                      <w:r w:rsidRPr="001B3A92">
                        <w:rPr>
                          <w:b/>
                          <w:color w:val="000000"/>
                          <w:lang w:val="vi-VN"/>
                        </w:rPr>
                        <w:t>N</w:t>
                      </w:r>
                      <w:r w:rsidR="001D2612" w:rsidRPr="004252DE">
                        <w:rPr>
                          <w:b/>
                          <w:color w:val="000000"/>
                          <w:lang w:val="vi-VN"/>
                        </w:rPr>
                        <w:t>106</w:t>
                      </w:r>
                      <w:r w:rsidRPr="001B3A92">
                        <w:rPr>
                          <w:b/>
                          <w:color w:val="000000"/>
                          <w:lang w:val="vi-VN"/>
                        </w:rPr>
                        <w:t>.O21.ANTT</w:t>
                      </w:r>
                      <w:bookmarkEnd w:id="1"/>
                    </w:p>
                    <w:p w14:paraId="3116BF64" w14:textId="77777777" w:rsidR="0005040A" w:rsidRPr="00B20ACC" w:rsidRDefault="0005040A" w:rsidP="00FC7B1E">
                      <w:pPr>
                        <w:spacing w:line="360" w:lineRule="auto"/>
                        <w:ind w:left="540" w:right="-187" w:firstLine="720"/>
                        <w:textDirection w:val="btLr"/>
                        <w:rPr>
                          <w:lang w:val="vi-VN"/>
                        </w:rPr>
                      </w:pPr>
                    </w:p>
                    <w:p w14:paraId="568AAF87" w14:textId="77777777" w:rsidR="00614F00" w:rsidRPr="00B20ACC" w:rsidRDefault="00614F00" w:rsidP="00FC7B1E">
                      <w:pPr>
                        <w:spacing w:line="360" w:lineRule="auto"/>
                        <w:ind w:left="540" w:right="-187" w:firstLine="720"/>
                        <w:textDirection w:val="btLr"/>
                        <w:rPr>
                          <w:lang w:val="vi-VN"/>
                        </w:rPr>
                      </w:pPr>
                    </w:p>
                    <w:p w14:paraId="6A32D8DC" w14:textId="068C2D46" w:rsidR="00C13552" w:rsidRPr="00D94BC5" w:rsidRDefault="00D94BC5" w:rsidP="00C13552">
                      <w:pPr>
                        <w:spacing w:line="360" w:lineRule="auto"/>
                        <w:ind w:right="-187"/>
                        <w:jc w:val="center"/>
                        <w:textDirection w:val="btLr"/>
                        <w:rPr>
                          <w:lang w:val="vi-VN"/>
                        </w:rPr>
                      </w:pPr>
                      <w:r w:rsidRPr="00D94BC5">
                        <w:rPr>
                          <w:rStyle w:val="fontstyle01"/>
                          <w:lang w:val="vi-VN"/>
                        </w:rPr>
                        <w:t>TP. Hồ Chí Minh, tháng 06 năm 202</w:t>
                      </w:r>
                      <w:r>
                        <w:rPr>
                          <w:rStyle w:val="fontstyle01"/>
                          <w:lang w:val="vi-VN"/>
                        </w:rPr>
                        <w:t>4</w:t>
                      </w:r>
                    </w:p>
                    <w:p w14:paraId="3BB659CC" w14:textId="77777777" w:rsidR="00C13552" w:rsidRPr="006527D4" w:rsidRDefault="00C13552" w:rsidP="00C13552">
                      <w:pPr>
                        <w:spacing w:line="360" w:lineRule="auto"/>
                        <w:ind w:right="-187"/>
                        <w:jc w:val="center"/>
                        <w:textDirection w:val="btLr"/>
                        <w:rPr>
                          <w:lang w:val="vi-VN"/>
                        </w:rPr>
                      </w:pPr>
                    </w:p>
                    <w:p w14:paraId="5D9FB3D6" w14:textId="77777777" w:rsidR="00C13552" w:rsidRPr="006527D4" w:rsidRDefault="00C13552" w:rsidP="00C13552">
                      <w:pPr>
                        <w:spacing w:line="360" w:lineRule="auto"/>
                        <w:ind w:right="-187"/>
                        <w:jc w:val="center"/>
                        <w:textDirection w:val="btLr"/>
                        <w:rPr>
                          <w:lang w:val="vi-VN"/>
                        </w:rPr>
                      </w:pPr>
                    </w:p>
                    <w:p w14:paraId="52C2F295" w14:textId="77777777" w:rsidR="00C13552" w:rsidRPr="006527D4" w:rsidRDefault="00C13552" w:rsidP="00C13552">
                      <w:pPr>
                        <w:spacing w:line="360" w:lineRule="auto"/>
                        <w:ind w:right="-187"/>
                        <w:jc w:val="center"/>
                        <w:textDirection w:val="btLr"/>
                        <w:rPr>
                          <w:lang w:val="vi-VN"/>
                        </w:rPr>
                      </w:pPr>
                    </w:p>
                    <w:p w14:paraId="1BE10FCE" w14:textId="77777777" w:rsidR="00C13552" w:rsidRPr="006527D4" w:rsidRDefault="00C13552" w:rsidP="00C13552">
                      <w:pPr>
                        <w:spacing w:line="360" w:lineRule="auto"/>
                        <w:ind w:right="-187"/>
                        <w:jc w:val="center"/>
                        <w:textDirection w:val="btLr"/>
                        <w:rPr>
                          <w:lang w:val="vi-VN"/>
                        </w:rPr>
                      </w:pPr>
                    </w:p>
                    <w:p w14:paraId="242804DD" w14:textId="77777777" w:rsidR="00C13552" w:rsidRPr="006527D4" w:rsidRDefault="00C13552" w:rsidP="00C13552">
                      <w:pPr>
                        <w:spacing w:line="360" w:lineRule="auto"/>
                        <w:ind w:right="-187"/>
                        <w:jc w:val="center"/>
                        <w:textDirection w:val="btLr"/>
                        <w:rPr>
                          <w:lang w:val="vi-VN"/>
                        </w:rPr>
                      </w:pPr>
                    </w:p>
                    <w:p w14:paraId="2E4F6083" w14:textId="77777777" w:rsidR="00C13552" w:rsidRPr="006527D4" w:rsidRDefault="00C13552" w:rsidP="00C13552">
                      <w:pPr>
                        <w:spacing w:line="360" w:lineRule="auto"/>
                        <w:ind w:right="-187"/>
                        <w:jc w:val="center"/>
                        <w:textDirection w:val="btLr"/>
                        <w:rPr>
                          <w:lang w:val="vi-VN"/>
                        </w:rPr>
                      </w:pPr>
                    </w:p>
                    <w:p w14:paraId="36364D58" w14:textId="77777777" w:rsidR="00C13552" w:rsidRPr="006527D4" w:rsidRDefault="00C13552" w:rsidP="00C13552">
                      <w:pPr>
                        <w:spacing w:line="360" w:lineRule="auto"/>
                        <w:ind w:right="-187"/>
                        <w:jc w:val="center"/>
                        <w:textDirection w:val="btLr"/>
                        <w:rPr>
                          <w:lang w:val="vi-VN"/>
                        </w:rPr>
                      </w:pPr>
                    </w:p>
                    <w:p w14:paraId="5C41F4F2" w14:textId="77777777" w:rsidR="00C13552" w:rsidRPr="006527D4" w:rsidRDefault="00C13552" w:rsidP="00C13552">
                      <w:pPr>
                        <w:spacing w:line="360" w:lineRule="auto"/>
                        <w:ind w:right="-187"/>
                        <w:jc w:val="center"/>
                        <w:textDirection w:val="btLr"/>
                        <w:rPr>
                          <w:lang w:val="vi-VN"/>
                        </w:rPr>
                      </w:pPr>
                    </w:p>
                    <w:p w14:paraId="695EC8CB" w14:textId="77777777" w:rsidR="00C13552" w:rsidRPr="006527D4" w:rsidRDefault="00C13552" w:rsidP="00C13552">
                      <w:pPr>
                        <w:spacing w:line="360" w:lineRule="auto"/>
                        <w:ind w:right="-187" w:firstLine="720"/>
                        <w:jc w:val="center"/>
                        <w:textDirection w:val="btLr"/>
                        <w:rPr>
                          <w:lang w:val="vi-VN"/>
                        </w:rPr>
                      </w:pPr>
                    </w:p>
                    <w:p w14:paraId="744A0EA0" w14:textId="77777777" w:rsidR="00C13552" w:rsidRPr="006527D4" w:rsidRDefault="00C13552" w:rsidP="00C13552">
                      <w:pPr>
                        <w:spacing w:line="360" w:lineRule="auto"/>
                        <w:ind w:right="-187" w:firstLine="720"/>
                        <w:jc w:val="center"/>
                        <w:textDirection w:val="btLr"/>
                        <w:rPr>
                          <w:lang w:val="vi-VN"/>
                        </w:rPr>
                      </w:pPr>
                    </w:p>
                    <w:p w14:paraId="58200C21" w14:textId="77777777" w:rsidR="00C13552" w:rsidRPr="006527D4" w:rsidRDefault="00C13552" w:rsidP="00C13552">
                      <w:pPr>
                        <w:spacing w:line="360" w:lineRule="auto"/>
                        <w:ind w:right="-187" w:firstLine="720"/>
                        <w:jc w:val="center"/>
                        <w:textDirection w:val="btLr"/>
                        <w:rPr>
                          <w:lang w:val="vi-VN"/>
                        </w:rPr>
                      </w:pPr>
                    </w:p>
                  </w:txbxContent>
                </v:textbox>
                <w10:wrap type="square"/>
              </v:rect>
            </w:pict>
          </mc:Fallback>
        </mc:AlternateContent>
      </w:r>
      <w:r w:rsidR="00897319">
        <w:rPr>
          <w:b/>
        </w:rPr>
        <w:br w:type="page"/>
      </w:r>
    </w:p>
    <w:p w14:paraId="73D70273" w14:textId="77777777" w:rsidR="00897319" w:rsidRPr="007308A4" w:rsidRDefault="00897319" w:rsidP="007E4530">
      <w:pPr>
        <w:tabs>
          <w:tab w:val="center" w:pos="4550"/>
          <w:tab w:val="right" w:pos="9026"/>
        </w:tabs>
        <w:spacing w:line="360" w:lineRule="auto"/>
        <w:jc w:val="left"/>
        <w:rPr>
          <w:b/>
          <w:lang w:val="vi-VN"/>
        </w:rPr>
        <w:sectPr w:rsidR="00897319" w:rsidRPr="007308A4" w:rsidSect="004110DB">
          <w:headerReference w:type="even" r:id="rId13"/>
          <w:headerReference w:type="default" r:id="rId14"/>
          <w:footerReference w:type="default" r:id="rId15"/>
          <w:headerReference w:type="first" r:id="rId16"/>
          <w:footerReference w:type="first" r:id="rId17"/>
          <w:pgSz w:w="11906" w:h="16838" w:code="9"/>
          <w:pgMar w:top="1440" w:right="1440" w:bottom="1440" w:left="1440" w:header="720" w:footer="720" w:gutter="0"/>
          <w:pgNumType w:start="1"/>
          <w:cols w:space="720"/>
          <w:titlePg/>
          <w:docGrid w:linePitch="360"/>
        </w:sectPr>
      </w:pPr>
    </w:p>
    <w:p w14:paraId="2184EACE" w14:textId="77777777" w:rsidR="008575BC" w:rsidRPr="007308A4" w:rsidRDefault="008575BC" w:rsidP="007308A4">
      <w:pPr>
        <w:spacing w:line="360" w:lineRule="auto"/>
        <w:ind w:left="74"/>
        <w:jc w:val="center"/>
        <w:rPr>
          <w:b/>
          <w:lang w:val="vi-VN"/>
        </w:rPr>
        <w:sectPr w:rsidR="008575BC" w:rsidRPr="007308A4" w:rsidSect="00AB400B">
          <w:footerReference w:type="default" r:id="rId18"/>
          <w:footerReference w:type="first" r:id="rId19"/>
          <w:pgSz w:w="11906" w:h="16838" w:code="9"/>
          <w:pgMar w:top="1440" w:right="1440" w:bottom="1440" w:left="1440" w:header="720" w:footer="720" w:gutter="0"/>
          <w:pgNumType w:start="1"/>
          <w:cols w:space="720"/>
          <w:docGrid w:linePitch="360"/>
        </w:sectPr>
      </w:pPr>
    </w:p>
    <w:p w14:paraId="51932631" w14:textId="1986DB3A" w:rsidR="00897319" w:rsidRPr="008B1304" w:rsidRDefault="00897319" w:rsidP="008B1304">
      <w:pPr>
        <w:pStyle w:val="Heading1"/>
      </w:pPr>
      <w:bookmarkStart w:id="1" w:name="_Toc169539455"/>
      <w:bookmarkStart w:id="2" w:name="_Toc169542321"/>
      <w:r w:rsidRPr="007308A4">
        <w:rPr>
          <w:rFonts w:cs="Times New Roman"/>
          <w:sz w:val="26"/>
          <w:szCs w:val="26"/>
          <w:lang w:val="vi-VN"/>
        </w:rPr>
        <w:lastRenderedPageBreak/>
        <w:t>LỜI MỞ ĐẦU</w:t>
      </w:r>
      <w:bookmarkEnd w:id="1"/>
      <w:bookmarkEnd w:id="2"/>
    </w:p>
    <w:p w14:paraId="7E4BDAB9" w14:textId="0EA5BD41" w:rsidR="008B1304" w:rsidRPr="008B1304" w:rsidRDefault="008B1304" w:rsidP="008B1304">
      <w:pPr>
        <w:spacing w:line="360" w:lineRule="auto"/>
        <w:ind w:firstLine="720"/>
      </w:pPr>
      <w:r w:rsidRPr="008B1304">
        <w:rPr>
          <w:lang w:val="vi-VN"/>
        </w:rPr>
        <w:t>Trong những năm gần đây, mô hình kinh doanh cà phê mèo đã trở thành một xu hướng phổ biến không chỉ ở Việt Nam mà còn lan rộng trên toàn thế giới. Các quán cà phê mèo không chỉ là nơi khách hàng có thể thưởng thức những đồ uống ngon lành mà còn là không gian thư giãn, nơi họ có thể tương tác với những chú mèo đáng yêu. Đây là một trải nghiệm độc đáo, mang lại niềm vui và sự thư giãn cho khách hàng sau những giờ làm việc căng thẳng.</w:t>
      </w:r>
    </w:p>
    <w:p w14:paraId="54E0A140" w14:textId="02F105DD" w:rsidR="008B1304" w:rsidRPr="008B1304" w:rsidRDefault="008B1304" w:rsidP="008B1304">
      <w:pPr>
        <w:spacing w:line="360" w:lineRule="auto"/>
        <w:ind w:firstLine="720"/>
      </w:pPr>
      <w:r w:rsidRPr="008B1304">
        <w:rPr>
          <w:lang w:val="vi-VN"/>
        </w:rPr>
        <w:t>Tuy nhiên, việc quản lý một quán cà phê mèo không hề đơn giản. Chủ quán phải đối mặt với nhiều thách thức trong việc quản lý từ khâu đặt hàng, dịch vụ khách hàng, đến việc chăm sóc mèo. Để duy trì và phát triển mô hình kinh doanh này, một hệ thống quản lý hiệu quả và chuyên nghiệp là vô cùng cần thiết. Chính vì vậy, chúng em đã lựa chọn đề tài “Xây dựng ứng dụng quản lý quán cà phê mèo” nhằm cung cấp một giải pháp tổng thể giúp chủ quán vận hành hiệu quả hơn.</w:t>
      </w:r>
    </w:p>
    <w:p w14:paraId="641B78CA" w14:textId="7F768E70" w:rsidR="008B1304" w:rsidRPr="008B1304" w:rsidRDefault="008B1304" w:rsidP="008B1304">
      <w:pPr>
        <w:spacing w:line="360" w:lineRule="auto"/>
        <w:ind w:firstLine="720"/>
      </w:pPr>
      <w:r w:rsidRPr="008B1304">
        <w:rPr>
          <w:lang w:val="vi-VN"/>
        </w:rPr>
        <w:t>Qua quá trình khảo sát hiện trạng, chúng em nhận thấy rằng nhiều quán cà phê mèo hiện tại vẫn sử dụng các phương pháp quản lý thủ công hoặc các phần mềm quản lý không chuyên dụng. Điều này dẫn đến nhiều hạn chế như dễ gây nhầm lẫn, mất mát thông tin, và khó khăn trong việc tổng hợp, phân tích dữ liệu. Một số quán có sử dụng phần mềm quản lý quán cà phê hoặc nhà hàng, nhưng những phần mềm này thường không tối ưu hóa cho các dịch vụ đặc thù của quán cà phê mèo, ví dụ như lịch chăm sóc mèo, quản lý thông tin mèo, và dịch vụ cho thuê mèo. Bên cạnh đó, các ứng dụng hiện tại thường thiếu các tính năng hỗ trợ khách hàng như đặt chỗ trực tuyến, theo dõi tình trạng đơn hàng và phản hồi dịch vụ.</w:t>
      </w:r>
    </w:p>
    <w:p w14:paraId="4BB35E29" w14:textId="05DB7FDD" w:rsidR="008B1304" w:rsidRPr="008B1304" w:rsidRDefault="008B1304" w:rsidP="008B1304">
      <w:pPr>
        <w:spacing w:line="360" w:lineRule="auto"/>
        <w:ind w:firstLine="720"/>
      </w:pPr>
      <w:r w:rsidRPr="008B1304">
        <w:rPr>
          <w:lang w:val="vi-VN"/>
        </w:rPr>
        <w:t>Đề tài này sẽ tập trung vào việc xây dựng một ứng dụng quản lý quán cà phê mèo trên nền tảng Windows, hướng đến ba nhóm người dùng chính: những người sở hữu hợp pháp của hệ thống quán cà phê mèo, những người làm việc tại quán với nhiệm vụ quản lý các hoạt động hàng ngày, và những người sử dụng dịch vụ của quán. Ứng dụng Neko Coffee được thiết kế với ba loại người dùng chính: Admin, User, và Master, mỗi loại người dùng sẽ có những quyền hạn và tính năng khác nhau nhằm đảm bảo sự hoạt động trơn tru và hiệu quả của hệ thống.</w:t>
      </w:r>
    </w:p>
    <w:p w14:paraId="4A43663C" w14:textId="3B30264F" w:rsidR="008575BC" w:rsidRPr="007308A4" w:rsidRDefault="008B1304" w:rsidP="008A13E7">
      <w:pPr>
        <w:ind w:firstLine="720"/>
        <w:rPr>
          <w:lang w:val="vi-VN"/>
        </w:rPr>
      </w:pPr>
      <w:r w:rsidRPr="008B1304">
        <w:rPr>
          <w:lang w:val="vi-VN"/>
        </w:rPr>
        <w:lastRenderedPageBreak/>
        <w:t>Chúng em hy vọng rằng ứng dụng Neko Coffee sẽ mang lại những tiện ích vượt trội, giúp các quán cà phê mèo quản lý hiệu quả hơn và mang lại những trải nghiệm tốt nhất cho khách hàng.</w:t>
      </w:r>
      <w:r w:rsidR="008575BC" w:rsidRPr="007308A4">
        <w:rPr>
          <w:lang w:val="vi-VN"/>
        </w:rPr>
        <w:br w:type="page"/>
      </w:r>
    </w:p>
    <w:p w14:paraId="1DB0A2D1" w14:textId="73314001" w:rsidR="00C13552" w:rsidRPr="00D16B90" w:rsidRDefault="00C13552" w:rsidP="008A13E7">
      <w:pPr>
        <w:pStyle w:val="Heading1"/>
        <w:rPr>
          <w:sz w:val="32"/>
          <w:szCs w:val="32"/>
          <w:lang w:val="vi-VN"/>
        </w:rPr>
      </w:pPr>
      <w:bookmarkStart w:id="3" w:name="_Toc169539456"/>
      <w:bookmarkStart w:id="4" w:name="_Toc169542322"/>
      <w:r w:rsidRPr="007308A4">
        <w:rPr>
          <w:lang w:val="vi-VN"/>
        </w:rPr>
        <w:lastRenderedPageBreak/>
        <w:t>LỜI CẢM ƠN</w:t>
      </w:r>
      <w:bookmarkEnd w:id="3"/>
      <w:bookmarkEnd w:id="4"/>
    </w:p>
    <w:p w14:paraId="1C62F762" w14:textId="3668AD57" w:rsidR="00C13552" w:rsidRPr="00330BC1" w:rsidRDefault="00C13552" w:rsidP="0042003B">
      <w:pPr>
        <w:spacing w:before="240" w:line="360" w:lineRule="auto"/>
        <w:ind w:firstLine="720"/>
        <w:rPr>
          <w:lang w:val="vi-VN"/>
        </w:rPr>
      </w:pPr>
      <w:r>
        <w:rPr>
          <w:lang w:val="vi-VN"/>
        </w:rPr>
        <w:t xml:space="preserve">Lời đầu tiên, cho phép tập thể Nhóm 6 đến từ lớp </w:t>
      </w:r>
      <w:r w:rsidRPr="0020222B">
        <w:rPr>
          <w:lang w:val="vi-VN"/>
        </w:rPr>
        <w:t>NT</w:t>
      </w:r>
      <w:r w:rsidR="00AE0F9F" w:rsidRPr="21A8311B">
        <w:rPr>
          <w:lang w:val="vi-VN"/>
        </w:rPr>
        <w:t>106</w:t>
      </w:r>
      <w:r w:rsidRPr="0020222B">
        <w:rPr>
          <w:lang w:val="vi-VN"/>
        </w:rPr>
        <w:t>.O21.ANTT</w:t>
      </w:r>
      <w:r>
        <w:rPr>
          <w:lang w:val="vi-VN"/>
        </w:rPr>
        <w:t xml:space="preserve"> xin gửi lời cảm ơn và tri ân sâu sắc đến </w:t>
      </w:r>
      <w:r w:rsidR="6352C3FD" w:rsidRPr="6352C3FD">
        <w:rPr>
          <w:lang w:val="vi-VN"/>
        </w:rPr>
        <w:t>cô</w:t>
      </w:r>
      <w:r>
        <w:rPr>
          <w:lang w:val="vi-VN"/>
        </w:rPr>
        <w:t xml:space="preserve"> </w:t>
      </w:r>
      <w:r w:rsidRPr="00330BC1">
        <w:rPr>
          <w:lang w:val="vi-VN"/>
        </w:rPr>
        <w:t xml:space="preserve">Trần </w:t>
      </w:r>
      <w:r w:rsidR="0EB051A2" w:rsidRPr="0EB051A2">
        <w:rPr>
          <w:lang w:val="vi-VN"/>
        </w:rPr>
        <w:t>Hồng Nghi</w:t>
      </w:r>
      <w:r>
        <w:rPr>
          <w:lang w:val="vi-VN"/>
        </w:rPr>
        <w:t xml:space="preserve"> - </w:t>
      </w:r>
      <w:r w:rsidR="00AF1286" w:rsidRPr="21A8311B">
        <w:rPr>
          <w:lang w:val="vi-VN"/>
        </w:rPr>
        <w:t>G</w:t>
      </w:r>
      <w:r w:rsidRPr="21A8311B">
        <w:rPr>
          <w:lang w:val="vi-VN"/>
        </w:rPr>
        <w:t>iảng</w:t>
      </w:r>
      <w:r>
        <w:rPr>
          <w:lang w:val="vi-VN"/>
        </w:rPr>
        <w:t xml:space="preserve"> viên môn Lập trình </w:t>
      </w:r>
      <w:r w:rsidR="0EB051A2" w:rsidRPr="0EB051A2">
        <w:rPr>
          <w:lang w:val="vi-VN"/>
        </w:rPr>
        <w:t>Mạng</w:t>
      </w:r>
      <w:r w:rsidR="6BCB94C7" w:rsidRPr="6BCB94C7">
        <w:rPr>
          <w:lang w:val="vi-VN"/>
        </w:rPr>
        <w:t xml:space="preserve"> căn bản</w:t>
      </w:r>
      <w:r>
        <w:rPr>
          <w:lang w:val="vi-VN"/>
        </w:rPr>
        <w:t xml:space="preserve">, </w:t>
      </w:r>
      <w:r w:rsidR="00CD61F7" w:rsidRPr="21A8311B">
        <w:rPr>
          <w:lang w:val="vi-VN"/>
        </w:rPr>
        <w:t xml:space="preserve">cảm ơn cô </w:t>
      </w:r>
      <w:r>
        <w:rPr>
          <w:lang w:val="vi-VN"/>
        </w:rPr>
        <w:t xml:space="preserve">vì </w:t>
      </w:r>
      <w:r w:rsidRPr="00330BC1">
        <w:rPr>
          <w:lang w:val="vi-VN"/>
        </w:rPr>
        <w:t xml:space="preserve">sự tận tâm giúp đỡ, chỉ bảo và hướng dẫn trong quá trình thực hiện cuộc khảo sát. Những buổi thảo luận và sự hướng dẫn của </w:t>
      </w:r>
      <w:r>
        <w:rPr>
          <w:lang w:val="vi-VN"/>
        </w:rPr>
        <w:t>thầy</w:t>
      </w:r>
      <w:r w:rsidRPr="00330BC1">
        <w:rPr>
          <w:lang w:val="vi-VN"/>
        </w:rPr>
        <w:t xml:space="preserve"> đóng vai trò quan trọng trong việc hoàn thiện </w:t>
      </w:r>
      <w:r>
        <w:rPr>
          <w:lang w:val="vi-VN"/>
        </w:rPr>
        <w:t>đồ</w:t>
      </w:r>
      <w:r w:rsidRPr="00330BC1">
        <w:rPr>
          <w:lang w:val="vi-VN"/>
        </w:rPr>
        <w:t xml:space="preserve"> tài này. Chúng </w:t>
      </w:r>
      <w:r>
        <w:rPr>
          <w:lang w:val="vi-VN"/>
        </w:rPr>
        <w:t>em</w:t>
      </w:r>
      <w:r w:rsidRPr="00330BC1">
        <w:rPr>
          <w:lang w:val="vi-VN"/>
        </w:rPr>
        <w:t xml:space="preserve"> chân thành cảm ơn </w:t>
      </w:r>
      <w:r>
        <w:rPr>
          <w:lang w:val="vi-VN"/>
        </w:rPr>
        <w:t>thầy</w:t>
      </w:r>
      <w:r w:rsidRPr="00330BC1">
        <w:rPr>
          <w:lang w:val="vi-VN"/>
        </w:rPr>
        <w:t xml:space="preserve"> vì kiến thức và kinh nghiệm mà </w:t>
      </w:r>
      <w:r>
        <w:rPr>
          <w:lang w:val="vi-VN"/>
        </w:rPr>
        <w:t>thầy</w:t>
      </w:r>
      <w:r w:rsidRPr="00330BC1">
        <w:rPr>
          <w:lang w:val="vi-VN"/>
        </w:rPr>
        <w:t xml:space="preserve"> đã chia sẻ với chúng </w:t>
      </w:r>
      <w:r>
        <w:rPr>
          <w:lang w:val="vi-VN"/>
        </w:rPr>
        <w:t>em</w:t>
      </w:r>
      <w:r w:rsidRPr="00330BC1">
        <w:rPr>
          <w:lang w:val="vi-VN"/>
        </w:rPr>
        <w:t>.</w:t>
      </w:r>
    </w:p>
    <w:p w14:paraId="1BB91AB5" w14:textId="1703FDC5" w:rsidR="00C13552" w:rsidRPr="00330BC1" w:rsidRDefault="00C13552" w:rsidP="0042003B">
      <w:pPr>
        <w:spacing w:before="240" w:line="360" w:lineRule="auto"/>
        <w:ind w:firstLine="720"/>
        <w:rPr>
          <w:lang w:val="vi-VN"/>
        </w:rPr>
      </w:pPr>
      <w:r w:rsidRPr="00330BC1">
        <w:rPr>
          <w:lang w:val="vi-VN"/>
        </w:rPr>
        <w:t xml:space="preserve">Chúng </w:t>
      </w:r>
      <w:r>
        <w:rPr>
          <w:lang w:val="vi-VN"/>
        </w:rPr>
        <w:t>em</w:t>
      </w:r>
      <w:r w:rsidRPr="00330BC1">
        <w:rPr>
          <w:lang w:val="vi-VN"/>
        </w:rPr>
        <w:t xml:space="preserve"> cũng muốn gửi lời cảm ơn đến tất cả các thành viên trong nhóm đồ án. Sự đóng góp và nỗ lực của mỗi người trong việc tìm kiếm tài liệu, đưa ra ý tưởng và hoàn thiện đề tài đã tạo nên thành công của cuộc . Mặc dù kiến thức của chúng </w:t>
      </w:r>
      <w:r w:rsidR="7B9543DC" w:rsidRPr="7B9543DC">
        <w:rPr>
          <w:lang w:val="vi-VN"/>
        </w:rPr>
        <w:t>em</w:t>
      </w:r>
      <w:r w:rsidRPr="00330BC1">
        <w:rPr>
          <w:lang w:val="vi-VN"/>
        </w:rPr>
        <w:t xml:space="preserve"> còn hạn chế và không tránh khỏi những sai sót, nhưng sự đóng góp ý kiến của mọi người đã giúp chúng </w:t>
      </w:r>
      <w:r w:rsidR="29DF6661" w:rsidRPr="29DF6661">
        <w:rPr>
          <w:lang w:val="vi-VN"/>
        </w:rPr>
        <w:t>em</w:t>
      </w:r>
      <w:r w:rsidRPr="00330BC1">
        <w:rPr>
          <w:lang w:val="vi-VN"/>
        </w:rPr>
        <w:t xml:space="preserve"> hoàn thiện và cải thiện đề tài một cách tốt nhất.</w:t>
      </w:r>
    </w:p>
    <w:p w14:paraId="27425CC2" w14:textId="3CDE7C75" w:rsidR="0042003B" w:rsidRDefault="00C13552" w:rsidP="0042003B">
      <w:pPr>
        <w:spacing w:before="240" w:line="360" w:lineRule="auto"/>
        <w:ind w:firstLine="720"/>
        <w:rPr>
          <w:lang w:val="vi-VN"/>
        </w:rPr>
      </w:pPr>
      <w:r w:rsidRPr="00330BC1">
        <w:rPr>
          <w:lang w:val="vi-VN"/>
        </w:rPr>
        <w:t>Cuối cùng,</w:t>
      </w:r>
      <w:r w:rsidRPr="29DF6661">
        <w:rPr>
          <w:color w:val="000000" w:themeColor="text1"/>
          <w:lang w:val="vi-VN"/>
        </w:rPr>
        <w:t xml:space="preserve"> </w:t>
      </w:r>
      <w:r w:rsidRPr="00330BC1">
        <w:rPr>
          <w:lang w:val="vi-VN"/>
        </w:rPr>
        <w:t xml:space="preserve">vì thời gian và năng lực có hạn nên không thể tránh khỏi sai sót trong khi thực hiện </w:t>
      </w:r>
      <w:r>
        <w:rPr>
          <w:lang w:val="vi-VN"/>
        </w:rPr>
        <w:t>đồ</w:t>
      </w:r>
      <w:r w:rsidRPr="00330BC1">
        <w:rPr>
          <w:lang w:val="vi-VN"/>
        </w:rPr>
        <w:t xml:space="preserve"> </w:t>
      </w:r>
      <w:r>
        <w:rPr>
          <w:lang w:val="vi-VN"/>
        </w:rPr>
        <w:t>án học tập</w:t>
      </w:r>
      <w:r w:rsidRPr="00330BC1">
        <w:rPr>
          <w:lang w:val="vi-VN"/>
        </w:rPr>
        <w:t xml:space="preserve"> của chúng em. Rất mong sự góp ý và bổ sung của </w:t>
      </w:r>
      <w:r w:rsidR="54719B64" w:rsidRPr="54719B64">
        <w:rPr>
          <w:lang w:val="vi-VN"/>
        </w:rPr>
        <w:t>cô</w:t>
      </w:r>
      <w:r>
        <w:rPr>
          <w:lang w:val="vi-VN"/>
        </w:rPr>
        <w:t xml:space="preserve"> </w:t>
      </w:r>
      <w:r w:rsidRPr="00330BC1">
        <w:rPr>
          <w:lang w:val="vi-VN"/>
        </w:rPr>
        <w:t>và các bạn để đề tài chúng em trở nên hoàn thiện hơn. Một lần nữa, chân thành cảm ơn tất cả mọi người đã tham gia và ủng hộ cuộc khảo sát này.</w:t>
      </w:r>
    </w:p>
    <w:p w14:paraId="06552519" w14:textId="77777777" w:rsidR="00B172DE" w:rsidRPr="00B172DE" w:rsidRDefault="00B172DE" w:rsidP="00AF1286">
      <w:pPr>
        <w:spacing w:before="240" w:line="360" w:lineRule="auto"/>
        <w:jc w:val="right"/>
        <w:rPr>
          <w:i/>
          <w:lang w:val="vi-VN"/>
        </w:rPr>
      </w:pPr>
      <w:r w:rsidRPr="21A8311B">
        <w:rPr>
          <w:i/>
          <w:lang w:val="vi-VN"/>
        </w:rPr>
        <w:t>Thành phố Hồ Chí Minh, tháng 06 năm 2024</w:t>
      </w:r>
    </w:p>
    <w:p w14:paraId="5CE989B7" w14:textId="77777777" w:rsidR="00B172DE" w:rsidRPr="007308A4" w:rsidRDefault="00B172DE" w:rsidP="007308A4">
      <w:pPr>
        <w:spacing w:before="240" w:line="360" w:lineRule="auto"/>
        <w:ind w:firstLine="720"/>
        <w:rPr>
          <w:lang w:val="vi-VN"/>
        </w:rPr>
      </w:pPr>
    </w:p>
    <w:p w14:paraId="39A801D5" w14:textId="77777777" w:rsidR="00AC2855" w:rsidRDefault="00AC2855" w:rsidP="0042003B">
      <w:pPr>
        <w:spacing w:before="240" w:line="360" w:lineRule="auto"/>
        <w:ind w:firstLine="720"/>
        <w:rPr>
          <w:lang w:val="vi-VN"/>
        </w:rPr>
      </w:pPr>
    </w:p>
    <w:p w14:paraId="613D4B5A" w14:textId="77777777" w:rsidR="00AC2855" w:rsidRPr="00D16B90" w:rsidRDefault="00AC2855" w:rsidP="00770B04">
      <w:pPr>
        <w:spacing w:line="360" w:lineRule="auto"/>
        <w:rPr>
          <w:lang w:val="vi-VN"/>
        </w:rPr>
      </w:pPr>
      <w:r>
        <w:rPr>
          <w:lang w:val="vi-VN"/>
        </w:rPr>
        <w:br w:type="page"/>
      </w:r>
    </w:p>
    <w:p w14:paraId="265C58DE" w14:textId="3D9BE1E1" w:rsidR="00C13552" w:rsidRPr="0056367D" w:rsidRDefault="007046C1" w:rsidP="00866AFA">
      <w:pPr>
        <w:pStyle w:val="Heading1"/>
        <w:rPr>
          <w:lang w:val="vi-VN"/>
        </w:rPr>
      </w:pPr>
      <w:bookmarkStart w:id="5" w:name="_Toc169539457"/>
      <w:bookmarkStart w:id="6" w:name="_Toc169542323"/>
      <w:r w:rsidRPr="00866AFA">
        <w:lastRenderedPageBreak/>
        <w:t>MỤC</w:t>
      </w:r>
      <w:r w:rsidRPr="0056367D">
        <w:rPr>
          <w:lang w:val="vi-VN"/>
        </w:rPr>
        <w:t xml:space="preserve"> LỤC</w:t>
      </w:r>
      <w:bookmarkEnd w:id="5"/>
      <w:bookmarkEnd w:id="6"/>
    </w:p>
    <w:sdt>
      <w:sdtPr>
        <w:rPr>
          <w:rFonts w:ascii="Times New Roman" w:eastAsiaTheme="minorEastAsia" w:hAnsi="Times New Roman" w:cs="Times New Roman"/>
          <w:color w:val="auto"/>
          <w:sz w:val="26"/>
          <w:szCs w:val="26"/>
        </w:rPr>
        <w:id w:val="73166480"/>
        <w:docPartObj>
          <w:docPartGallery w:val="Table of Contents"/>
          <w:docPartUnique/>
        </w:docPartObj>
      </w:sdtPr>
      <w:sdtContent>
        <w:p w14:paraId="6D27DE05" w14:textId="2412031F" w:rsidR="009D0679" w:rsidRPr="001A4D5F" w:rsidRDefault="009D0679" w:rsidP="00770B04">
          <w:pPr>
            <w:pStyle w:val="TOCHeading"/>
            <w:spacing w:line="360" w:lineRule="auto"/>
            <w:rPr>
              <w:rFonts w:ascii="Times New Roman" w:hAnsi="Times New Roman" w:cs="Times New Roman"/>
              <w:sz w:val="26"/>
              <w:szCs w:val="26"/>
            </w:rPr>
          </w:pPr>
        </w:p>
        <w:bookmarkStart w:id="7" w:name="_Hlt169564485"/>
        <w:p w14:paraId="5369F035" w14:textId="6305E577" w:rsidR="007A5EA3" w:rsidRPr="00B326CA" w:rsidRDefault="00C510B8">
          <w:pPr>
            <w:pStyle w:val="TOC1"/>
            <w:rPr>
              <w:rFonts w:eastAsiaTheme="minorEastAsia"/>
              <w:b w:val="0"/>
              <w:bCs w:val="0"/>
              <w:lang w:val="en-US"/>
            </w:rPr>
          </w:pPr>
          <w:r w:rsidRPr="00B326CA">
            <w:fldChar w:fldCharType="begin"/>
          </w:r>
          <w:bookmarkEnd w:id="7"/>
          <w:r w:rsidR="0AA1A808" w:rsidRPr="00B326CA">
            <w:instrText>TOC \o "1-4" \z \u \h</w:instrText>
          </w:r>
          <w:r w:rsidRPr="00B326CA">
            <w:fldChar w:fldCharType="separate"/>
          </w:r>
          <w:hyperlink w:anchor="_Toc169542321" w:history="1">
            <w:r w:rsidR="007A5EA3" w:rsidRPr="00B326CA">
              <w:rPr>
                <w:rStyle w:val="Hyperlink"/>
              </w:rPr>
              <w:t>LỜI MỞ ĐẦU</w:t>
            </w:r>
            <w:r w:rsidR="007A5EA3" w:rsidRPr="00B326CA">
              <w:rPr>
                <w:webHidden/>
              </w:rPr>
              <w:tab/>
            </w:r>
            <w:r w:rsidR="007A5EA3" w:rsidRPr="00B326CA">
              <w:rPr>
                <w:webHidden/>
              </w:rPr>
              <w:fldChar w:fldCharType="begin"/>
            </w:r>
            <w:r w:rsidR="007A5EA3" w:rsidRPr="00B326CA">
              <w:rPr>
                <w:webHidden/>
              </w:rPr>
              <w:instrText xml:space="preserve"> PAGEREF _Toc169542321 \h </w:instrText>
            </w:r>
            <w:r w:rsidR="007A5EA3" w:rsidRPr="00B326CA">
              <w:rPr>
                <w:webHidden/>
              </w:rPr>
            </w:r>
            <w:r w:rsidR="007A5EA3" w:rsidRPr="00B326CA">
              <w:rPr>
                <w:webHidden/>
              </w:rPr>
              <w:fldChar w:fldCharType="separate"/>
            </w:r>
            <w:r w:rsidR="00B326CA">
              <w:rPr>
                <w:webHidden/>
              </w:rPr>
              <w:t>1</w:t>
            </w:r>
            <w:r w:rsidR="007A5EA3" w:rsidRPr="00B326CA">
              <w:rPr>
                <w:webHidden/>
              </w:rPr>
              <w:fldChar w:fldCharType="end"/>
            </w:r>
          </w:hyperlink>
        </w:p>
        <w:p w14:paraId="22310968" w14:textId="1FB45968" w:rsidR="007A5EA3" w:rsidRPr="00B326CA" w:rsidRDefault="00000000">
          <w:pPr>
            <w:pStyle w:val="TOC1"/>
            <w:rPr>
              <w:rFonts w:eastAsiaTheme="minorEastAsia"/>
              <w:b w:val="0"/>
              <w:bCs w:val="0"/>
              <w:lang w:val="en-US"/>
            </w:rPr>
          </w:pPr>
          <w:hyperlink w:anchor="_Toc169542322" w:history="1">
            <w:r w:rsidR="007A5EA3" w:rsidRPr="00B326CA">
              <w:rPr>
                <w:rStyle w:val="Hyperlink"/>
              </w:rPr>
              <w:t>LỜI CẢM ƠN</w:t>
            </w:r>
            <w:r w:rsidR="007A5EA3" w:rsidRPr="00B326CA">
              <w:rPr>
                <w:webHidden/>
              </w:rPr>
              <w:tab/>
            </w:r>
            <w:r w:rsidR="007A5EA3" w:rsidRPr="00B326CA">
              <w:rPr>
                <w:webHidden/>
              </w:rPr>
              <w:fldChar w:fldCharType="begin"/>
            </w:r>
            <w:r w:rsidR="007A5EA3" w:rsidRPr="00B326CA">
              <w:rPr>
                <w:webHidden/>
              </w:rPr>
              <w:instrText xml:space="preserve"> PAGEREF _Toc169542322 \h </w:instrText>
            </w:r>
            <w:r w:rsidR="007A5EA3" w:rsidRPr="00B326CA">
              <w:rPr>
                <w:webHidden/>
              </w:rPr>
            </w:r>
            <w:r w:rsidR="007A5EA3" w:rsidRPr="00B326CA">
              <w:rPr>
                <w:webHidden/>
              </w:rPr>
              <w:fldChar w:fldCharType="separate"/>
            </w:r>
            <w:r w:rsidR="00B326CA">
              <w:rPr>
                <w:webHidden/>
              </w:rPr>
              <w:t>3</w:t>
            </w:r>
            <w:r w:rsidR="007A5EA3" w:rsidRPr="00B326CA">
              <w:rPr>
                <w:webHidden/>
              </w:rPr>
              <w:fldChar w:fldCharType="end"/>
            </w:r>
          </w:hyperlink>
        </w:p>
        <w:p w14:paraId="4E42A0B0" w14:textId="19CF8CA6" w:rsidR="007A5EA3" w:rsidRPr="00B326CA" w:rsidRDefault="00000000">
          <w:pPr>
            <w:pStyle w:val="TOC1"/>
            <w:rPr>
              <w:rFonts w:eastAsiaTheme="minorEastAsia"/>
              <w:b w:val="0"/>
              <w:bCs w:val="0"/>
              <w:lang w:val="en-US"/>
            </w:rPr>
          </w:pPr>
          <w:hyperlink w:anchor="_Toc169542323" w:history="1">
            <w:r w:rsidR="007A5EA3" w:rsidRPr="00B326CA">
              <w:rPr>
                <w:rStyle w:val="Hyperlink"/>
              </w:rPr>
              <w:t>MỤC LỤC</w:t>
            </w:r>
            <w:r w:rsidR="007A5EA3" w:rsidRPr="00B326CA">
              <w:rPr>
                <w:webHidden/>
              </w:rPr>
              <w:tab/>
            </w:r>
            <w:r w:rsidR="007A5EA3" w:rsidRPr="00B326CA">
              <w:rPr>
                <w:webHidden/>
              </w:rPr>
              <w:fldChar w:fldCharType="begin"/>
            </w:r>
            <w:r w:rsidR="007A5EA3" w:rsidRPr="00B326CA">
              <w:rPr>
                <w:webHidden/>
              </w:rPr>
              <w:instrText xml:space="preserve"> PAGEREF _Toc169542323 \h </w:instrText>
            </w:r>
            <w:r w:rsidR="007A5EA3" w:rsidRPr="00B326CA">
              <w:rPr>
                <w:webHidden/>
              </w:rPr>
            </w:r>
            <w:r w:rsidR="007A5EA3" w:rsidRPr="00B326CA">
              <w:rPr>
                <w:webHidden/>
              </w:rPr>
              <w:fldChar w:fldCharType="separate"/>
            </w:r>
            <w:r w:rsidR="00B326CA">
              <w:rPr>
                <w:webHidden/>
              </w:rPr>
              <w:t>4</w:t>
            </w:r>
            <w:r w:rsidR="007A5EA3" w:rsidRPr="00B326CA">
              <w:rPr>
                <w:webHidden/>
              </w:rPr>
              <w:fldChar w:fldCharType="end"/>
            </w:r>
          </w:hyperlink>
        </w:p>
        <w:p w14:paraId="6D1B6BD5" w14:textId="00FC3A6A" w:rsidR="007A5EA3" w:rsidRPr="00B326CA" w:rsidRDefault="00000000">
          <w:pPr>
            <w:pStyle w:val="TOC1"/>
            <w:rPr>
              <w:rFonts w:eastAsiaTheme="minorEastAsia"/>
              <w:b w:val="0"/>
              <w:bCs w:val="0"/>
              <w:lang w:val="en-US"/>
            </w:rPr>
          </w:pPr>
          <w:hyperlink w:anchor="_Toc169542324" w:history="1">
            <w:r w:rsidR="007A5EA3" w:rsidRPr="00B326CA">
              <w:rPr>
                <w:rStyle w:val="Hyperlink"/>
              </w:rPr>
              <w:t>DANH MỤC HÌNH ẢNH</w:t>
            </w:r>
            <w:r w:rsidR="007A5EA3" w:rsidRPr="00B326CA">
              <w:rPr>
                <w:webHidden/>
              </w:rPr>
              <w:tab/>
            </w:r>
            <w:r w:rsidR="007A5EA3" w:rsidRPr="00B326CA">
              <w:rPr>
                <w:webHidden/>
              </w:rPr>
              <w:fldChar w:fldCharType="begin"/>
            </w:r>
            <w:r w:rsidR="007A5EA3" w:rsidRPr="00B326CA">
              <w:rPr>
                <w:webHidden/>
              </w:rPr>
              <w:instrText xml:space="preserve"> PAGEREF _Toc169542324 \h </w:instrText>
            </w:r>
            <w:r w:rsidR="007A5EA3" w:rsidRPr="00B326CA">
              <w:rPr>
                <w:webHidden/>
              </w:rPr>
            </w:r>
            <w:r w:rsidR="007A5EA3" w:rsidRPr="00B326CA">
              <w:rPr>
                <w:webHidden/>
              </w:rPr>
              <w:fldChar w:fldCharType="separate"/>
            </w:r>
            <w:r w:rsidR="00B326CA">
              <w:rPr>
                <w:webHidden/>
              </w:rPr>
              <w:t>7</w:t>
            </w:r>
            <w:r w:rsidR="007A5EA3" w:rsidRPr="00B326CA">
              <w:rPr>
                <w:webHidden/>
              </w:rPr>
              <w:fldChar w:fldCharType="end"/>
            </w:r>
          </w:hyperlink>
        </w:p>
        <w:p w14:paraId="5004B9CC" w14:textId="75774140" w:rsidR="007A5EA3" w:rsidRPr="00B326CA" w:rsidRDefault="00000000">
          <w:pPr>
            <w:pStyle w:val="TOC1"/>
            <w:rPr>
              <w:rFonts w:eastAsiaTheme="minorEastAsia"/>
              <w:b w:val="0"/>
              <w:bCs w:val="0"/>
              <w:lang w:val="en-US"/>
            </w:rPr>
          </w:pPr>
          <w:hyperlink w:anchor="_Toc169542325" w:history="1">
            <w:r w:rsidR="007A5EA3" w:rsidRPr="00B326CA">
              <w:rPr>
                <w:rStyle w:val="Hyperlink"/>
              </w:rPr>
              <w:t>CHƯƠNG I: TỔNG QUAN ĐỀ TÀI</w:t>
            </w:r>
            <w:r w:rsidR="007A5EA3" w:rsidRPr="00B326CA">
              <w:rPr>
                <w:webHidden/>
              </w:rPr>
              <w:tab/>
            </w:r>
            <w:r w:rsidR="007A5EA3" w:rsidRPr="00B326CA">
              <w:rPr>
                <w:webHidden/>
              </w:rPr>
              <w:fldChar w:fldCharType="begin"/>
            </w:r>
            <w:r w:rsidR="007A5EA3" w:rsidRPr="00B326CA">
              <w:rPr>
                <w:webHidden/>
              </w:rPr>
              <w:instrText xml:space="preserve"> PAGEREF _Toc169542325 \h </w:instrText>
            </w:r>
            <w:r w:rsidR="007A5EA3" w:rsidRPr="00B326CA">
              <w:rPr>
                <w:webHidden/>
              </w:rPr>
            </w:r>
            <w:r w:rsidR="007A5EA3" w:rsidRPr="00B326CA">
              <w:rPr>
                <w:webHidden/>
              </w:rPr>
              <w:fldChar w:fldCharType="separate"/>
            </w:r>
            <w:r w:rsidR="00B326CA">
              <w:rPr>
                <w:webHidden/>
              </w:rPr>
              <w:t>9</w:t>
            </w:r>
            <w:r w:rsidR="007A5EA3" w:rsidRPr="00B326CA">
              <w:rPr>
                <w:webHidden/>
              </w:rPr>
              <w:fldChar w:fldCharType="end"/>
            </w:r>
          </w:hyperlink>
        </w:p>
        <w:p w14:paraId="6058A4D8" w14:textId="1233AE44"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26" w:history="1">
            <w:r w:rsidR="007A5EA3" w:rsidRPr="00B326CA">
              <w:rPr>
                <w:rStyle w:val="Hyperlink"/>
                <w:rFonts w:ascii="Times New Roman" w:hAnsi="Times New Roman"/>
                <w:noProof/>
                <w:sz w:val="26"/>
                <w:szCs w:val="26"/>
                <w:lang w:val="vi-VN"/>
              </w:rPr>
              <w:t>1.1. Lý do chọn đề tài:</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_Toc169542326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9</w:t>
            </w:r>
            <w:r w:rsidR="007A5EA3" w:rsidRPr="00B326CA">
              <w:rPr>
                <w:rFonts w:ascii="Times New Roman" w:hAnsi="Times New Roman"/>
                <w:noProof/>
                <w:webHidden/>
                <w:sz w:val="26"/>
                <w:szCs w:val="26"/>
              </w:rPr>
              <w:fldChar w:fldCharType="end"/>
            </w:r>
          </w:hyperlink>
        </w:p>
        <w:p w14:paraId="43B8D539" w14:textId="1DFB14BA"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27" w:history="1">
            <w:r w:rsidR="007A5EA3" w:rsidRPr="00B326CA">
              <w:rPr>
                <w:rStyle w:val="Hyperlink"/>
                <w:rFonts w:ascii="Times New Roman" w:hAnsi="Times New Roman"/>
                <w:noProof/>
                <w:sz w:val="26"/>
                <w:szCs w:val="26"/>
                <w:lang w:val="vi-VN"/>
              </w:rPr>
              <w:t>1.2. Khảo sát hiện trạng:</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_Toc169542327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9</w:t>
            </w:r>
            <w:r w:rsidR="007A5EA3" w:rsidRPr="00B326CA">
              <w:rPr>
                <w:rFonts w:ascii="Times New Roman" w:hAnsi="Times New Roman"/>
                <w:noProof/>
                <w:webHidden/>
                <w:sz w:val="26"/>
                <w:szCs w:val="26"/>
              </w:rPr>
              <w:fldChar w:fldCharType="end"/>
            </w:r>
          </w:hyperlink>
        </w:p>
        <w:p w14:paraId="24D8D4FC" w14:textId="56504D51"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28" w:history="1">
            <w:r w:rsidR="007A5EA3" w:rsidRPr="00B326CA">
              <w:rPr>
                <w:rStyle w:val="Hyperlink"/>
                <w:rFonts w:ascii="Times New Roman" w:hAnsi="Times New Roman"/>
                <w:noProof/>
                <w:sz w:val="26"/>
                <w:szCs w:val="26"/>
                <w:lang w:val="vi-VN"/>
              </w:rPr>
              <w:t>1.2.1. Quản lý thủ công:</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_Toc169542328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9</w:t>
            </w:r>
            <w:r w:rsidR="007A5EA3" w:rsidRPr="00B326CA">
              <w:rPr>
                <w:rFonts w:ascii="Times New Roman" w:hAnsi="Times New Roman"/>
                <w:noProof/>
                <w:webHidden/>
                <w:sz w:val="26"/>
                <w:szCs w:val="26"/>
              </w:rPr>
              <w:fldChar w:fldCharType="end"/>
            </w:r>
          </w:hyperlink>
        </w:p>
        <w:p w14:paraId="2D6F82E4" w14:textId="2D86B35F"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29" w:history="1">
            <w:r w:rsidR="007A5EA3" w:rsidRPr="00B326CA">
              <w:rPr>
                <w:rStyle w:val="Hyperlink"/>
                <w:rFonts w:ascii="Times New Roman" w:hAnsi="Times New Roman"/>
                <w:noProof/>
                <w:sz w:val="26"/>
                <w:szCs w:val="26"/>
                <w:lang w:val="vi-VN"/>
              </w:rPr>
              <w:t>1.2.2. Phần mềm không chuyên dụng:</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_Toc169542329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9</w:t>
            </w:r>
            <w:r w:rsidR="007A5EA3" w:rsidRPr="00B326CA">
              <w:rPr>
                <w:rFonts w:ascii="Times New Roman" w:hAnsi="Times New Roman"/>
                <w:noProof/>
                <w:webHidden/>
                <w:sz w:val="26"/>
                <w:szCs w:val="26"/>
              </w:rPr>
              <w:fldChar w:fldCharType="end"/>
            </w:r>
          </w:hyperlink>
        </w:p>
        <w:p w14:paraId="29FD3946" w14:textId="34DA317E"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30" w:history="1">
            <w:r w:rsidR="007A5EA3" w:rsidRPr="00B326CA">
              <w:rPr>
                <w:rStyle w:val="Hyperlink"/>
                <w:rFonts w:ascii="Times New Roman" w:hAnsi="Times New Roman"/>
                <w:noProof/>
                <w:sz w:val="26"/>
                <w:szCs w:val="26"/>
                <w:lang w:val="vi-VN"/>
              </w:rPr>
              <w:t>1.2.3. Thiếu tính năng hỗ trợ khách hàng:</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_Toc169542330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9</w:t>
            </w:r>
            <w:r w:rsidR="007A5EA3" w:rsidRPr="00B326CA">
              <w:rPr>
                <w:rFonts w:ascii="Times New Roman" w:hAnsi="Times New Roman"/>
                <w:noProof/>
                <w:webHidden/>
                <w:sz w:val="26"/>
                <w:szCs w:val="26"/>
              </w:rPr>
              <w:fldChar w:fldCharType="end"/>
            </w:r>
          </w:hyperlink>
        </w:p>
        <w:p w14:paraId="728B011A" w14:textId="4E1ED566"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31" w:history="1">
            <w:r w:rsidR="007A5EA3" w:rsidRPr="00B326CA">
              <w:rPr>
                <w:rStyle w:val="Hyperlink"/>
                <w:rFonts w:ascii="Times New Roman" w:hAnsi="Times New Roman"/>
                <w:noProof/>
                <w:sz w:val="26"/>
                <w:szCs w:val="26"/>
                <w:lang w:val="vi-VN"/>
              </w:rPr>
              <w:t>1.3. Phạm vi đề tài:</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_Toc169542331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10</w:t>
            </w:r>
            <w:r w:rsidR="007A5EA3" w:rsidRPr="00B326CA">
              <w:rPr>
                <w:rFonts w:ascii="Times New Roman" w:hAnsi="Times New Roman"/>
                <w:noProof/>
                <w:webHidden/>
                <w:sz w:val="26"/>
                <w:szCs w:val="26"/>
              </w:rPr>
              <w:fldChar w:fldCharType="end"/>
            </w:r>
          </w:hyperlink>
        </w:p>
        <w:p w14:paraId="59B63802" w14:textId="26EC6E3A" w:rsidR="007A5EA3" w:rsidRPr="00B326CA" w:rsidRDefault="00000000">
          <w:pPr>
            <w:pStyle w:val="TOC1"/>
            <w:rPr>
              <w:rFonts w:eastAsiaTheme="minorEastAsia"/>
              <w:b w:val="0"/>
              <w:bCs w:val="0"/>
              <w:lang w:val="en-US"/>
            </w:rPr>
          </w:pPr>
          <w:hyperlink w:anchor="_Toc169542332" w:history="1">
            <w:r w:rsidR="007A5EA3" w:rsidRPr="00B326CA">
              <w:rPr>
                <w:rStyle w:val="Hyperlink"/>
              </w:rPr>
              <w:t>CHƯƠNG II: CƠ SỞ LÍ THUYẾT:</w:t>
            </w:r>
            <w:r w:rsidR="007A5EA3" w:rsidRPr="00B326CA">
              <w:rPr>
                <w:webHidden/>
              </w:rPr>
              <w:tab/>
            </w:r>
            <w:r w:rsidR="007A5EA3" w:rsidRPr="00B326CA">
              <w:rPr>
                <w:webHidden/>
              </w:rPr>
              <w:fldChar w:fldCharType="begin"/>
            </w:r>
            <w:r w:rsidR="007A5EA3" w:rsidRPr="00B326CA">
              <w:rPr>
                <w:webHidden/>
              </w:rPr>
              <w:instrText xml:space="preserve"> PAGEREF _Toc169542332 \h </w:instrText>
            </w:r>
            <w:r w:rsidR="007A5EA3" w:rsidRPr="00B326CA">
              <w:rPr>
                <w:webHidden/>
              </w:rPr>
            </w:r>
            <w:r w:rsidR="007A5EA3" w:rsidRPr="00B326CA">
              <w:rPr>
                <w:webHidden/>
              </w:rPr>
              <w:fldChar w:fldCharType="separate"/>
            </w:r>
            <w:r w:rsidR="00B326CA">
              <w:rPr>
                <w:webHidden/>
              </w:rPr>
              <w:t>11</w:t>
            </w:r>
            <w:r w:rsidR="007A5EA3" w:rsidRPr="00B326CA">
              <w:rPr>
                <w:webHidden/>
              </w:rPr>
              <w:fldChar w:fldCharType="end"/>
            </w:r>
          </w:hyperlink>
        </w:p>
        <w:p w14:paraId="3E8F7E6B" w14:textId="4F6EE952"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33" w:history="1">
            <w:r w:rsidR="007A5EA3" w:rsidRPr="00B326CA">
              <w:rPr>
                <w:rStyle w:val="Hyperlink"/>
                <w:rFonts w:ascii="Times New Roman" w:hAnsi="Times New Roman"/>
                <w:noProof/>
                <w:sz w:val="26"/>
                <w:szCs w:val="26"/>
                <w:lang w:val="vi-VN"/>
              </w:rPr>
              <w:t>2.1. Cơ sở nền tảng:</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_Toc169542333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11</w:t>
            </w:r>
            <w:r w:rsidR="007A5EA3" w:rsidRPr="00B326CA">
              <w:rPr>
                <w:rFonts w:ascii="Times New Roman" w:hAnsi="Times New Roman"/>
                <w:noProof/>
                <w:webHidden/>
                <w:sz w:val="26"/>
                <w:szCs w:val="26"/>
              </w:rPr>
              <w:fldChar w:fldCharType="end"/>
            </w:r>
          </w:hyperlink>
        </w:p>
        <w:p w14:paraId="21F1929C" w14:textId="47B4C197"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34" w:history="1">
            <w:r w:rsidR="007A5EA3" w:rsidRPr="00B326CA">
              <w:rPr>
                <w:rStyle w:val="Hyperlink"/>
                <w:rFonts w:ascii="Times New Roman" w:hAnsi="Times New Roman"/>
                <w:noProof/>
                <w:sz w:val="26"/>
                <w:szCs w:val="26"/>
                <w:lang w:val="vi-VN"/>
              </w:rPr>
              <w:t xml:space="preserve">2.1.1. Winform C# .NET </w:t>
            </w:r>
            <w:r w:rsidR="007A5EA3" w:rsidRPr="00B326CA">
              <w:rPr>
                <w:rStyle w:val="Hyperlink"/>
                <w:rFonts w:ascii="Times New Roman" w:hAnsi="Times New Roman"/>
                <w:noProof/>
                <w:sz w:val="26"/>
                <w:szCs w:val="26"/>
              </w:rPr>
              <w:t>Framework</w:t>
            </w:r>
            <w:r w:rsidR="007A5EA3" w:rsidRPr="00B326CA">
              <w:rPr>
                <w:rStyle w:val="Hyperlink"/>
                <w:rFonts w:ascii="Times New Roman" w:hAnsi="Times New Roman"/>
                <w:noProof/>
                <w:sz w:val="26"/>
                <w:szCs w:val="26"/>
                <w:lang w:val="vi-VN"/>
              </w:rPr>
              <w:t>:</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_Toc169542334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11</w:t>
            </w:r>
            <w:r w:rsidR="007A5EA3" w:rsidRPr="00B326CA">
              <w:rPr>
                <w:rFonts w:ascii="Times New Roman" w:hAnsi="Times New Roman"/>
                <w:noProof/>
                <w:webHidden/>
                <w:sz w:val="26"/>
                <w:szCs w:val="26"/>
              </w:rPr>
              <w:fldChar w:fldCharType="end"/>
            </w:r>
          </w:hyperlink>
        </w:p>
        <w:p w14:paraId="4B9225F1" w14:textId="77227544" w:rsidR="007A5EA3" w:rsidRPr="00B326CA" w:rsidRDefault="00000000">
          <w:pPr>
            <w:pStyle w:val="TOC4"/>
            <w:tabs>
              <w:tab w:val="right" w:leader="dot" w:pos="9016"/>
            </w:tabs>
            <w:rPr>
              <w:rFonts w:eastAsiaTheme="minorEastAsia"/>
              <w:noProof/>
            </w:rPr>
          </w:pPr>
          <w:hyperlink w:anchor="_Toc169542335" w:history="1">
            <w:r w:rsidR="007A5EA3" w:rsidRPr="00B326CA">
              <w:rPr>
                <w:rStyle w:val="Hyperlink"/>
                <w:rFonts w:eastAsia="Times New Roman"/>
                <w:noProof/>
                <w:kern w:val="0"/>
                <w:lang w:val="vi-VN"/>
                <w14:ligatures w14:val="none"/>
              </w:rPr>
              <w:t xml:space="preserve">2.1.1.1. </w:t>
            </w:r>
            <w:r w:rsidR="007A5EA3" w:rsidRPr="00B326CA">
              <w:rPr>
                <w:rStyle w:val="Hyperlink"/>
                <w:noProof/>
                <w:lang w:val="vi-VN"/>
              </w:rPr>
              <w:t>Winform C# là gì?</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_Toc169542335 \h </w:instrText>
            </w:r>
            <w:r w:rsidR="007A5EA3" w:rsidRPr="00B326CA">
              <w:rPr>
                <w:noProof/>
                <w:webHidden/>
              </w:rPr>
            </w:r>
            <w:r w:rsidR="007A5EA3" w:rsidRPr="00B326CA">
              <w:rPr>
                <w:noProof/>
                <w:webHidden/>
              </w:rPr>
              <w:fldChar w:fldCharType="separate"/>
            </w:r>
            <w:r w:rsidR="00B326CA">
              <w:rPr>
                <w:noProof/>
                <w:webHidden/>
              </w:rPr>
              <w:t>11</w:t>
            </w:r>
            <w:r w:rsidR="007A5EA3" w:rsidRPr="00B326CA">
              <w:rPr>
                <w:noProof/>
                <w:webHidden/>
              </w:rPr>
              <w:fldChar w:fldCharType="end"/>
            </w:r>
          </w:hyperlink>
        </w:p>
        <w:p w14:paraId="40C65C07" w14:textId="2A4A5619" w:rsidR="007A5EA3" w:rsidRPr="00B326CA" w:rsidRDefault="00000000">
          <w:pPr>
            <w:pStyle w:val="TOC4"/>
            <w:tabs>
              <w:tab w:val="right" w:leader="dot" w:pos="9016"/>
            </w:tabs>
            <w:rPr>
              <w:rFonts w:eastAsiaTheme="minorEastAsia"/>
              <w:noProof/>
            </w:rPr>
          </w:pPr>
          <w:hyperlink w:anchor="_Toc169542336" w:history="1">
            <w:r w:rsidR="007A5EA3" w:rsidRPr="00B326CA">
              <w:rPr>
                <w:rStyle w:val="Hyperlink"/>
                <w:noProof/>
                <w:lang w:val="vi-VN"/>
              </w:rPr>
              <w:t>2.1.1.2. Ưu điểm của Winform:</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_Toc169542336 \h </w:instrText>
            </w:r>
            <w:r w:rsidR="007A5EA3" w:rsidRPr="00B326CA">
              <w:rPr>
                <w:noProof/>
                <w:webHidden/>
              </w:rPr>
            </w:r>
            <w:r w:rsidR="007A5EA3" w:rsidRPr="00B326CA">
              <w:rPr>
                <w:noProof/>
                <w:webHidden/>
              </w:rPr>
              <w:fldChar w:fldCharType="separate"/>
            </w:r>
            <w:r w:rsidR="00B326CA">
              <w:rPr>
                <w:noProof/>
                <w:webHidden/>
              </w:rPr>
              <w:t>11</w:t>
            </w:r>
            <w:r w:rsidR="007A5EA3" w:rsidRPr="00B326CA">
              <w:rPr>
                <w:noProof/>
                <w:webHidden/>
              </w:rPr>
              <w:fldChar w:fldCharType="end"/>
            </w:r>
          </w:hyperlink>
        </w:p>
        <w:p w14:paraId="14C54B57" w14:textId="235B932C" w:rsidR="007A5EA3" w:rsidRPr="00B326CA" w:rsidRDefault="00000000">
          <w:pPr>
            <w:pStyle w:val="TOC4"/>
            <w:tabs>
              <w:tab w:val="right" w:leader="dot" w:pos="9016"/>
            </w:tabs>
            <w:rPr>
              <w:rFonts w:eastAsiaTheme="minorEastAsia"/>
              <w:noProof/>
            </w:rPr>
          </w:pPr>
          <w:hyperlink w:anchor="_Toc169542337" w:history="1">
            <w:r w:rsidR="007A5EA3" w:rsidRPr="00B326CA">
              <w:rPr>
                <w:rStyle w:val="Hyperlink"/>
                <w:noProof/>
                <w:lang w:val="vi-VN"/>
              </w:rPr>
              <w:t>2.1.1.3. Nhược điểm của Winform:</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_Toc169542337 \h </w:instrText>
            </w:r>
            <w:r w:rsidR="007A5EA3" w:rsidRPr="00B326CA">
              <w:rPr>
                <w:noProof/>
                <w:webHidden/>
              </w:rPr>
            </w:r>
            <w:r w:rsidR="007A5EA3" w:rsidRPr="00B326CA">
              <w:rPr>
                <w:noProof/>
                <w:webHidden/>
              </w:rPr>
              <w:fldChar w:fldCharType="separate"/>
            </w:r>
            <w:r w:rsidR="00B326CA">
              <w:rPr>
                <w:noProof/>
                <w:webHidden/>
              </w:rPr>
              <w:t>11</w:t>
            </w:r>
            <w:r w:rsidR="007A5EA3" w:rsidRPr="00B326CA">
              <w:rPr>
                <w:noProof/>
                <w:webHidden/>
              </w:rPr>
              <w:fldChar w:fldCharType="end"/>
            </w:r>
          </w:hyperlink>
        </w:p>
        <w:p w14:paraId="6FE8176D" w14:textId="5BBB5E80"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38" w:history="1">
            <w:r w:rsidR="007A5EA3" w:rsidRPr="00B326CA">
              <w:rPr>
                <w:rStyle w:val="Hyperlink"/>
                <w:rFonts w:ascii="Times New Roman" w:hAnsi="Times New Roman"/>
                <w:noProof/>
                <w:sz w:val="26"/>
                <w:szCs w:val="26"/>
                <w:lang w:val="vi-VN"/>
              </w:rPr>
              <w:t>2.1.2. Framework UI Bunifu:</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_Toc169542338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12</w:t>
            </w:r>
            <w:r w:rsidR="007A5EA3" w:rsidRPr="00B326CA">
              <w:rPr>
                <w:rFonts w:ascii="Times New Roman" w:hAnsi="Times New Roman"/>
                <w:noProof/>
                <w:webHidden/>
                <w:sz w:val="26"/>
                <w:szCs w:val="26"/>
              </w:rPr>
              <w:fldChar w:fldCharType="end"/>
            </w:r>
          </w:hyperlink>
        </w:p>
        <w:p w14:paraId="35D7B419" w14:textId="38256B10" w:rsidR="007A5EA3" w:rsidRPr="00B326CA" w:rsidRDefault="00000000">
          <w:pPr>
            <w:pStyle w:val="TOC4"/>
            <w:tabs>
              <w:tab w:val="right" w:leader="dot" w:pos="9016"/>
            </w:tabs>
            <w:rPr>
              <w:rFonts w:eastAsiaTheme="minorEastAsia"/>
              <w:noProof/>
            </w:rPr>
          </w:pPr>
          <w:hyperlink w:anchor="_Toc169542339" w:history="1">
            <w:r w:rsidR="007A5EA3" w:rsidRPr="00B326CA">
              <w:rPr>
                <w:rStyle w:val="Hyperlink"/>
                <w:noProof/>
                <w:lang w:val="vi-VN"/>
              </w:rPr>
              <w:t>2.1.2.1. Bunifu là gì?</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_Toc169542339 \h </w:instrText>
            </w:r>
            <w:r w:rsidR="007A5EA3" w:rsidRPr="00B326CA">
              <w:rPr>
                <w:noProof/>
                <w:webHidden/>
              </w:rPr>
            </w:r>
            <w:r w:rsidR="007A5EA3" w:rsidRPr="00B326CA">
              <w:rPr>
                <w:noProof/>
                <w:webHidden/>
              </w:rPr>
              <w:fldChar w:fldCharType="separate"/>
            </w:r>
            <w:r w:rsidR="00B326CA">
              <w:rPr>
                <w:noProof/>
                <w:webHidden/>
              </w:rPr>
              <w:t>12</w:t>
            </w:r>
            <w:r w:rsidR="007A5EA3" w:rsidRPr="00B326CA">
              <w:rPr>
                <w:noProof/>
                <w:webHidden/>
              </w:rPr>
              <w:fldChar w:fldCharType="end"/>
            </w:r>
          </w:hyperlink>
        </w:p>
        <w:p w14:paraId="2F24F488" w14:textId="3D80BD4E" w:rsidR="007A5EA3" w:rsidRPr="00B326CA" w:rsidRDefault="00000000">
          <w:pPr>
            <w:pStyle w:val="TOC4"/>
            <w:tabs>
              <w:tab w:val="right" w:leader="dot" w:pos="9016"/>
            </w:tabs>
            <w:rPr>
              <w:rFonts w:eastAsiaTheme="minorEastAsia"/>
              <w:noProof/>
            </w:rPr>
          </w:pPr>
          <w:hyperlink w:anchor="_Toc169542340" w:history="1">
            <w:r w:rsidR="007A5EA3" w:rsidRPr="00B326CA">
              <w:rPr>
                <w:rStyle w:val="Hyperlink"/>
                <w:noProof/>
                <w:lang w:val="vi-VN"/>
              </w:rPr>
              <w:t>2.1.2.2. Ưu điểm của Bunifu:</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_Toc169542340 \h </w:instrText>
            </w:r>
            <w:r w:rsidR="007A5EA3" w:rsidRPr="00B326CA">
              <w:rPr>
                <w:noProof/>
                <w:webHidden/>
              </w:rPr>
            </w:r>
            <w:r w:rsidR="007A5EA3" w:rsidRPr="00B326CA">
              <w:rPr>
                <w:noProof/>
                <w:webHidden/>
              </w:rPr>
              <w:fldChar w:fldCharType="separate"/>
            </w:r>
            <w:r w:rsidR="00B326CA">
              <w:rPr>
                <w:noProof/>
                <w:webHidden/>
              </w:rPr>
              <w:t>12</w:t>
            </w:r>
            <w:r w:rsidR="007A5EA3" w:rsidRPr="00B326CA">
              <w:rPr>
                <w:noProof/>
                <w:webHidden/>
              </w:rPr>
              <w:fldChar w:fldCharType="end"/>
            </w:r>
          </w:hyperlink>
        </w:p>
        <w:p w14:paraId="37C5C9E4" w14:textId="70D4CE7B" w:rsidR="007A5EA3" w:rsidRPr="00B326CA" w:rsidRDefault="00000000">
          <w:pPr>
            <w:pStyle w:val="TOC4"/>
            <w:tabs>
              <w:tab w:val="right" w:leader="dot" w:pos="9016"/>
            </w:tabs>
            <w:rPr>
              <w:rFonts w:eastAsiaTheme="minorEastAsia"/>
              <w:noProof/>
            </w:rPr>
          </w:pPr>
          <w:hyperlink w:anchor="_Toc169542341" w:history="1">
            <w:r w:rsidR="007A5EA3" w:rsidRPr="00B326CA">
              <w:rPr>
                <w:rStyle w:val="Hyperlink"/>
                <w:noProof/>
                <w:lang w:val="vi-VN"/>
              </w:rPr>
              <w:t>2.1.2.3. Nhược điểm của Bunifu:</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_Toc169542341 \h </w:instrText>
            </w:r>
            <w:r w:rsidR="007A5EA3" w:rsidRPr="00B326CA">
              <w:rPr>
                <w:noProof/>
                <w:webHidden/>
              </w:rPr>
            </w:r>
            <w:r w:rsidR="007A5EA3" w:rsidRPr="00B326CA">
              <w:rPr>
                <w:noProof/>
                <w:webHidden/>
              </w:rPr>
              <w:fldChar w:fldCharType="separate"/>
            </w:r>
            <w:r w:rsidR="00B326CA">
              <w:rPr>
                <w:noProof/>
                <w:webHidden/>
              </w:rPr>
              <w:t>13</w:t>
            </w:r>
            <w:r w:rsidR="007A5EA3" w:rsidRPr="00B326CA">
              <w:rPr>
                <w:noProof/>
                <w:webHidden/>
              </w:rPr>
              <w:fldChar w:fldCharType="end"/>
            </w:r>
          </w:hyperlink>
        </w:p>
        <w:p w14:paraId="39DF0A6B" w14:textId="048410F1"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42" w:history="1">
            <w:r w:rsidR="007A5EA3" w:rsidRPr="00B326CA">
              <w:rPr>
                <w:rStyle w:val="Hyperlink"/>
                <w:rFonts w:ascii="Times New Roman" w:hAnsi="Times New Roman"/>
                <w:noProof/>
                <w:sz w:val="26"/>
                <w:szCs w:val="26"/>
                <w:lang w:val="vi-VN"/>
              </w:rPr>
              <w:t>2.1.3. Firebase Realtime Database:</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_Toc169542342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13</w:t>
            </w:r>
            <w:r w:rsidR="007A5EA3" w:rsidRPr="00B326CA">
              <w:rPr>
                <w:rFonts w:ascii="Times New Roman" w:hAnsi="Times New Roman"/>
                <w:noProof/>
                <w:webHidden/>
                <w:sz w:val="26"/>
                <w:szCs w:val="26"/>
              </w:rPr>
              <w:fldChar w:fldCharType="end"/>
            </w:r>
          </w:hyperlink>
        </w:p>
        <w:p w14:paraId="3C9F7580" w14:textId="34E90B62" w:rsidR="007A5EA3" w:rsidRPr="00B326CA" w:rsidRDefault="00000000">
          <w:pPr>
            <w:pStyle w:val="TOC4"/>
            <w:tabs>
              <w:tab w:val="right" w:leader="dot" w:pos="9016"/>
            </w:tabs>
            <w:rPr>
              <w:rFonts w:eastAsiaTheme="minorEastAsia"/>
              <w:noProof/>
            </w:rPr>
          </w:pPr>
          <w:hyperlink w:anchor="_Toc169542343" w:history="1">
            <w:r w:rsidR="007A5EA3" w:rsidRPr="00B326CA">
              <w:rPr>
                <w:rStyle w:val="Hyperlink"/>
                <w:noProof/>
                <w:lang w:val="vi-VN"/>
              </w:rPr>
              <w:t>2.1.3.1 Firebase Realtime Database là gì?</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_Toc169542343 \h </w:instrText>
            </w:r>
            <w:r w:rsidR="007A5EA3" w:rsidRPr="00B326CA">
              <w:rPr>
                <w:noProof/>
                <w:webHidden/>
              </w:rPr>
            </w:r>
            <w:r w:rsidR="007A5EA3" w:rsidRPr="00B326CA">
              <w:rPr>
                <w:noProof/>
                <w:webHidden/>
              </w:rPr>
              <w:fldChar w:fldCharType="separate"/>
            </w:r>
            <w:r w:rsidR="00B326CA">
              <w:rPr>
                <w:noProof/>
                <w:webHidden/>
              </w:rPr>
              <w:t>13</w:t>
            </w:r>
            <w:r w:rsidR="007A5EA3" w:rsidRPr="00B326CA">
              <w:rPr>
                <w:noProof/>
                <w:webHidden/>
              </w:rPr>
              <w:fldChar w:fldCharType="end"/>
            </w:r>
          </w:hyperlink>
        </w:p>
        <w:p w14:paraId="4C6B860B" w14:textId="5431AF64" w:rsidR="007A5EA3" w:rsidRPr="00B326CA" w:rsidRDefault="00000000">
          <w:pPr>
            <w:pStyle w:val="TOC4"/>
            <w:tabs>
              <w:tab w:val="right" w:leader="dot" w:pos="9016"/>
            </w:tabs>
            <w:rPr>
              <w:rFonts w:eastAsiaTheme="minorEastAsia"/>
              <w:noProof/>
            </w:rPr>
          </w:pPr>
          <w:hyperlink w:anchor="_Toc169542344" w:history="1">
            <w:r w:rsidR="007A5EA3" w:rsidRPr="00B326CA">
              <w:rPr>
                <w:rStyle w:val="Hyperlink"/>
                <w:noProof/>
                <w:lang w:val="vi-VN"/>
              </w:rPr>
              <w:t>2.1.3.2. Ưu điểm của Firebase Realtime Database:</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_Toc169542344 \h </w:instrText>
            </w:r>
            <w:r w:rsidR="007A5EA3" w:rsidRPr="00B326CA">
              <w:rPr>
                <w:noProof/>
                <w:webHidden/>
              </w:rPr>
            </w:r>
            <w:r w:rsidR="007A5EA3" w:rsidRPr="00B326CA">
              <w:rPr>
                <w:noProof/>
                <w:webHidden/>
              </w:rPr>
              <w:fldChar w:fldCharType="separate"/>
            </w:r>
            <w:r w:rsidR="00B326CA">
              <w:rPr>
                <w:noProof/>
                <w:webHidden/>
              </w:rPr>
              <w:t>13</w:t>
            </w:r>
            <w:r w:rsidR="007A5EA3" w:rsidRPr="00B326CA">
              <w:rPr>
                <w:noProof/>
                <w:webHidden/>
              </w:rPr>
              <w:fldChar w:fldCharType="end"/>
            </w:r>
          </w:hyperlink>
        </w:p>
        <w:p w14:paraId="540225F7" w14:textId="70CA610C" w:rsidR="007A5EA3" w:rsidRPr="00B326CA" w:rsidRDefault="00000000">
          <w:pPr>
            <w:pStyle w:val="TOC4"/>
            <w:tabs>
              <w:tab w:val="right" w:leader="dot" w:pos="9016"/>
            </w:tabs>
            <w:rPr>
              <w:rFonts w:eastAsiaTheme="minorEastAsia"/>
              <w:noProof/>
            </w:rPr>
          </w:pPr>
          <w:hyperlink w:anchor="_Toc169542345" w:history="1">
            <w:r w:rsidR="007A5EA3" w:rsidRPr="00B326CA">
              <w:rPr>
                <w:rStyle w:val="Hyperlink"/>
                <w:noProof/>
                <w:lang w:val="vi-VN"/>
              </w:rPr>
              <w:t xml:space="preserve">2.1.3.3. Nhược </w:t>
            </w:r>
            <w:r w:rsidR="007A5EA3" w:rsidRPr="00B326CA">
              <w:rPr>
                <w:rStyle w:val="Hyperlink"/>
                <w:noProof/>
                <w:lang w:val="vi-VN"/>
              </w:rPr>
              <w:t>đ</w:t>
            </w:r>
            <w:r w:rsidR="007A5EA3" w:rsidRPr="00B326CA">
              <w:rPr>
                <w:rStyle w:val="Hyperlink"/>
                <w:noProof/>
                <w:lang w:val="vi-VN"/>
              </w:rPr>
              <w:t>iểm của Firebase Realtime Database:</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_Toc169542345 \h </w:instrText>
            </w:r>
            <w:r w:rsidR="007A5EA3" w:rsidRPr="00B326CA">
              <w:rPr>
                <w:noProof/>
                <w:webHidden/>
              </w:rPr>
            </w:r>
            <w:r w:rsidR="007A5EA3" w:rsidRPr="00B326CA">
              <w:rPr>
                <w:noProof/>
                <w:webHidden/>
              </w:rPr>
              <w:fldChar w:fldCharType="separate"/>
            </w:r>
            <w:r w:rsidR="00B326CA">
              <w:rPr>
                <w:noProof/>
                <w:webHidden/>
              </w:rPr>
              <w:t>14</w:t>
            </w:r>
            <w:r w:rsidR="007A5EA3" w:rsidRPr="00B326CA">
              <w:rPr>
                <w:noProof/>
                <w:webHidden/>
              </w:rPr>
              <w:fldChar w:fldCharType="end"/>
            </w:r>
          </w:hyperlink>
        </w:p>
        <w:p w14:paraId="717769FE" w14:textId="79256CDE"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46" w:history="1">
            <w:r w:rsidR="007A5EA3" w:rsidRPr="00B326CA">
              <w:rPr>
                <w:rStyle w:val="Hyperlink"/>
                <w:rFonts w:ascii="Times New Roman" w:hAnsi="Times New Roman"/>
                <w:noProof/>
                <w:sz w:val="26"/>
                <w:szCs w:val="26"/>
                <w:lang w:val="vi-VN"/>
              </w:rPr>
              <w:t>2.1.4. Firebase Storage:</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_Toc169542346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14</w:t>
            </w:r>
            <w:r w:rsidR="007A5EA3" w:rsidRPr="00B326CA">
              <w:rPr>
                <w:rFonts w:ascii="Times New Roman" w:hAnsi="Times New Roman"/>
                <w:noProof/>
                <w:webHidden/>
                <w:sz w:val="26"/>
                <w:szCs w:val="26"/>
              </w:rPr>
              <w:fldChar w:fldCharType="end"/>
            </w:r>
          </w:hyperlink>
        </w:p>
        <w:p w14:paraId="0D2A1962" w14:textId="2A51F277" w:rsidR="007A5EA3" w:rsidRPr="00B326CA" w:rsidRDefault="00000000">
          <w:pPr>
            <w:pStyle w:val="TOC4"/>
            <w:tabs>
              <w:tab w:val="right" w:leader="dot" w:pos="9016"/>
            </w:tabs>
            <w:rPr>
              <w:rFonts w:eastAsiaTheme="minorEastAsia"/>
              <w:noProof/>
            </w:rPr>
          </w:pPr>
          <w:hyperlink w:anchor="_Toc169542347" w:history="1">
            <w:r w:rsidR="007A5EA3" w:rsidRPr="00B326CA">
              <w:rPr>
                <w:rStyle w:val="Hyperlink"/>
                <w:noProof/>
                <w:lang w:val="vi-VN"/>
              </w:rPr>
              <w:t>2.1.4.1. Firebase Storage là gì?</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_Toc169542347 \h </w:instrText>
            </w:r>
            <w:r w:rsidR="007A5EA3" w:rsidRPr="00B326CA">
              <w:rPr>
                <w:noProof/>
                <w:webHidden/>
              </w:rPr>
            </w:r>
            <w:r w:rsidR="007A5EA3" w:rsidRPr="00B326CA">
              <w:rPr>
                <w:noProof/>
                <w:webHidden/>
              </w:rPr>
              <w:fldChar w:fldCharType="separate"/>
            </w:r>
            <w:r w:rsidR="00B326CA">
              <w:rPr>
                <w:noProof/>
                <w:webHidden/>
              </w:rPr>
              <w:t>14</w:t>
            </w:r>
            <w:r w:rsidR="007A5EA3" w:rsidRPr="00B326CA">
              <w:rPr>
                <w:noProof/>
                <w:webHidden/>
              </w:rPr>
              <w:fldChar w:fldCharType="end"/>
            </w:r>
          </w:hyperlink>
        </w:p>
        <w:p w14:paraId="231C6B7E" w14:textId="4AC5BDFF" w:rsidR="007A5EA3" w:rsidRPr="00B326CA" w:rsidRDefault="00000000">
          <w:pPr>
            <w:pStyle w:val="TOC4"/>
            <w:tabs>
              <w:tab w:val="right" w:leader="dot" w:pos="9016"/>
            </w:tabs>
            <w:rPr>
              <w:rFonts w:eastAsiaTheme="minorEastAsia"/>
              <w:noProof/>
            </w:rPr>
          </w:pPr>
          <w:hyperlink w:anchor="_Toc169542348" w:history="1">
            <w:r w:rsidR="007A5EA3" w:rsidRPr="00B326CA">
              <w:rPr>
                <w:rStyle w:val="Hyperlink"/>
                <w:noProof/>
                <w:lang w:val="vi-VN"/>
              </w:rPr>
              <w:t>2.</w:t>
            </w:r>
            <w:r w:rsidR="007A5EA3" w:rsidRPr="00B326CA">
              <w:rPr>
                <w:rStyle w:val="Hyperlink"/>
                <w:noProof/>
                <w:lang w:val="nb-NO"/>
              </w:rPr>
              <w:t>1</w:t>
            </w:r>
            <w:r w:rsidR="007A5EA3" w:rsidRPr="00B326CA">
              <w:rPr>
                <w:rStyle w:val="Hyperlink"/>
                <w:noProof/>
                <w:lang w:val="vi-VN"/>
              </w:rPr>
              <w:t>.4</w:t>
            </w:r>
            <w:r w:rsidR="007A5EA3" w:rsidRPr="00B326CA">
              <w:rPr>
                <w:rStyle w:val="Hyperlink"/>
                <w:noProof/>
                <w:lang w:val="nb-NO"/>
              </w:rPr>
              <w:t>.2 Ưu đi</w:t>
            </w:r>
            <w:r w:rsidR="007A5EA3" w:rsidRPr="00B326CA">
              <w:rPr>
                <w:rStyle w:val="Hyperlink"/>
                <w:noProof/>
                <w:lang w:val="nb-NO"/>
              </w:rPr>
              <w:t>ể</w:t>
            </w:r>
            <w:r w:rsidR="007A5EA3" w:rsidRPr="00B326CA">
              <w:rPr>
                <w:rStyle w:val="Hyperlink"/>
                <w:noProof/>
                <w:lang w:val="nb-NO"/>
              </w:rPr>
              <w:t>m của Firebase Storage</w:t>
            </w:r>
            <w:r w:rsidR="007A5EA3" w:rsidRPr="00B326CA">
              <w:rPr>
                <w:rStyle w:val="Hyperlink"/>
                <w:noProof/>
                <w:lang w:val="vi-VN"/>
              </w:rPr>
              <w:t>:</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_Toc169542348 \h </w:instrText>
            </w:r>
            <w:r w:rsidR="007A5EA3" w:rsidRPr="00B326CA">
              <w:rPr>
                <w:noProof/>
                <w:webHidden/>
              </w:rPr>
            </w:r>
            <w:r w:rsidR="007A5EA3" w:rsidRPr="00B326CA">
              <w:rPr>
                <w:noProof/>
                <w:webHidden/>
              </w:rPr>
              <w:fldChar w:fldCharType="separate"/>
            </w:r>
            <w:r w:rsidR="00B326CA">
              <w:rPr>
                <w:noProof/>
                <w:webHidden/>
              </w:rPr>
              <w:t>14</w:t>
            </w:r>
            <w:r w:rsidR="007A5EA3" w:rsidRPr="00B326CA">
              <w:rPr>
                <w:noProof/>
                <w:webHidden/>
              </w:rPr>
              <w:fldChar w:fldCharType="end"/>
            </w:r>
          </w:hyperlink>
        </w:p>
        <w:p w14:paraId="14547EAB" w14:textId="459FB173" w:rsidR="007A5EA3" w:rsidRPr="00B326CA" w:rsidRDefault="00000000">
          <w:pPr>
            <w:pStyle w:val="TOC4"/>
            <w:tabs>
              <w:tab w:val="right" w:leader="dot" w:pos="9016"/>
            </w:tabs>
            <w:rPr>
              <w:rFonts w:eastAsiaTheme="minorEastAsia"/>
              <w:noProof/>
            </w:rPr>
          </w:pPr>
          <w:hyperlink w:anchor="_Toc169542349" w:history="1">
            <w:r w:rsidR="007A5EA3" w:rsidRPr="00B326CA">
              <w:rPr>
                <w:rStyle w:val="Hyperlink"/>
                <w:noProof/>
                <w:lang w:val="nb-NO"/>
              </w:rPr>
              <w:t>2</w:t>
            </w:r>
            <w:r w:rsidR="007A5EA3" w:rsidRPr="00B326CA">
              <w:rPr>
                <w:rStyle w:val="Hyperlink"/>
                <w:noProof/>
                <w:lang w:val="vi-VN"/>
              </w:rPr>
              <w:t>.</w:t>
            </w:r>
            <w:r w:rsidR="007A5EA3" w:rsidRPr="00B326CA">
              <w:rPr>
                <w:rStyle w:val="Hyperlink"/>
                <w:noProof/>
                <w:lang w:val="nb-NO"/>
              </w:rPr>
              <w:t>1</w:t>
            </w:r>
            <w:r w:rsidR="007A5EA3" w:rsidRPr="00B326CA">
              <w:rPr>
                <w:rStyle w:val="Hyperlink"/>
                <w:noProof/>
                <w:lang w:val="vi-VN"/>
              </w:rPr>
              <w:t>.4</w:t>
            </w:r>
            <w:r w:rsidR="007A5EA3" w:rsidRPr="00B326CA">
              <w:rPr>
                <w:rStyle w:val="Hyperlink"/>
                <w:noProof/>
                <w:lang w:val="nb-NO"/>
              </w:rPr>
              <w:t>.3 Nhược điểm của Firebase Storage</w:t>
            </w:r>
            <w:r w:rsidR="007A5EA3" w:rsidRPr="00B326CA">
              <w:rPr>
                <w:rStyle w:val="Hyperlink"/>
                <w:noProof/>
                <w:lang w:val="vi-VN"/>
              </w:rPr>
              <w:t>:</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_Toc169542349 \h </w:instrText>
            </w:r>
            <w:r w:rsidR="007A5EA3" w:rsidRPr="00B326CA">
              <w:rPr>
                <w:noProof/>
                <w:webHidden/>
              </w:rPr>
            </w:r>
            <w:r w:rsidR="007A5EA3" w:rsidRPr="00B326CA">
              <w:rPr>
                <w:noProof/>
                <w:webHidden/>
              </w:rPr>
              <w:fldChar w:fldCharType="separate"/>
            </w:r>
            <w:r w:rsidR="00B326CA">
              <w:rPr>
                <w:noProof/>
                <w:webHidden/>
              </w:rPr>
              <w:t>15</w:t>
            </w:r>
            <w:r w:rsidR="007A5EA3" w:rsidRPr="00B326CA">
              <w:rPr>
                <w:noProof/>
                <w:webHidden/>
              </w:rPr>
              <w:fldChar w:fldCharType="end"/>
            </w:r>
          </w:hyperlink>
        </w:p>
        <w:p w14:paraId="088C1AF3" w14:textId="0B6A3722"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50" w:history="1">
            <w:r w:rsidR="007A5EA3" w:rsidRPr="00B326CA">
              <w:rPr>
                <w:rStyle w:val="Hyperlink"/>
                <w:rFonts w:ascii="Times New Roman" w:hAnsi="Times New Roman"/>
                <w:noProof/>
                <w:sz w:val="26"/>
                <w:szCs w:val="26"/>
                <w:lang w:val="vi-VN"/>
              </w:rPr>
              <w:t>2.1.5. Bcrypt:</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_Toc169542350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15</w:t>
            </w:r>
            <w:r w:rsidR="007A5EA3" w:rsidRPr="00B326CA">
              <w:rPr>
                <w:rFonts w:ascii="Times New Roman" w:hAnsi="Times New Roman"/>
                <w:noProof/>
                <w:webHidden/>
                <w:sz w:val="26"/>
                <w:szCs w:val="26"/>
              </w:rPr>
              <w:fldChar w:fldCharType="end"/>
            </w:r>
          </w:hyperlink>
        </w:p>
        <w:p w14:paraId="01F291EE" w14:textId="00F04BBB" w:rsidR="007A5EA3" w:rsidRPr="00B326CA" w:rsidRDefault="00000000">
          <w:pPr>
            <w:pStyle w:val="TOC4"/>
            <w:tabs>
              <w:tab w:val="right" w:leader="dot" w:pos="9016"/>
            </w:tabs>
            <w:rPr>
              <w:rFonts w:eastAsiaTheme="minorEastAsia"/>
              <w:noProof/>
            </w:rPr>
          </w:pPr>
          <w:hyperlink w:anchor="_Toc169542351" w:history="1">
            <w:r w:rsidR="007A5EA3" w:rsidRPr="00B326CA">
              <w:rPr>
                <w:rStyle w:val="Hyperlink"/>
                <w:noProof/>
                <w:lang w:val="vi-VN"/>
              </w:rPr>
              <w:t>2.1.5.1. Bcrypt là gì?</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_Toc169542351 \h </w:instrText>
            </w:r>
            <w:r w:rsidR="007A5EA3" w:rsidRPr="00B326CA">
              <w:rPr>
                <w:noProof/>
                <w:webHidden/>
              </w:rPr>
            </w:r>
            <w:r w:rsidR="007A5EA3" w:rsidRPr="00B326CA">
              <w:rPr>
                <w:noProof/>
                <w:webHidden/>
              </w:rPr>
              <w:fldChar w:fldCharType="separate"/>
            </w:r>
            <w:r w:rsidR="00B326CA">
              <w:rPr>
                <w:noProof/>
                <w:webHidden/>
              </w:rPr>
              <w:t>15</w:t>
            </w:r>
            <w:r w:rsidR="007A5EA3" w:rsidRPr="00B326CA">
              <w:rPr>
                <w:noProof/>
                <w:webHidden/>
              </w:rPr>
              <w:fldChar w:fldCharType="end"/>
            </w:r>
          </w:hyperlink>
        </w:p>
        <w:p w14:paraId="51D50D09" w14:textId="1EE034E1" w:rsidR="007A5EA3" w:rsidRPr="00B326CA" w:rsidRDefault="00000000">
          <w:pPr>
            <w:pStyle w:val="TOC4"/>
            <w:tabs>
              <w:tab w:val="right" w:leader="dot" w:pos="9016"/>
            </w:tabs>
            <w:rPr>
              <w:rFonts w:eastAsiaTheme="minorEastAsia"/>
              <w:noProof/>
            </w:rPr>
          </w:pPr>
          <w:hyperlink w:anchor="_Toc169542352" w:history="1">
            <w:r w:rsidR="007A5EA3" w:rsidRPr="00B326CA">
              <w:rPr>
                <w:rStyle w:val="Hyperlink"/>
                <w:noProof/>
                <w:lang w:val="vi-VN"/>
              </w:rPr>
              <w:t>2.1.5.2. Ưu điểm của Bcrypt:</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_Toc169542352 \h </w:instrText>
            </w:r>
            <w:r w:rsidR="007A5EA3" w:rsidRPr="00B326CA">
              <w:rPr>
                <w:noProof/>
                <w:webHidden/>
              </w:rPr>
            </w:r>
            <w:r w:rsidR="007A5EA3" w:rsidRPr="00B326CA">
              <w:rPr>
                <w:noProof/>
                <w:webHidden/>
              </w:rPr>
              <w:fldChar w:fldCharType="separate"/>
            </w:r>
            <w:r w:rsidR="00B326CA">
              <w:rPr>
                <w:noProof/>
                <w:webHidden/>
              </w:rPr>
              <w:t>15</w:t>
            </w:r>
            <w:r w:rsidR="007A5EA3" w:rsidRPr="00B326CA">
              <w:rPr>
                <w:noProof/>
                <w:webHidden/>
              </w:rPr>
              <w:fldChar w:fldCharType="end"/>
            </w:r>
          </w:hyperlink>
        </w:p>
        <w:p w14:paraId="7561E73D" w14:textId="707E645C" w:rsidR="007A5EA3" w:rsidRPr="00B326CA" w:rsidRDefault="00000000">
          <w:pPr>
            <w:pStyle w:val="TOC4"/>
            <w:tabs>
              <w:tab w:val="right" w:leader="dot" w:pos="9016"/>
            </w:tabs>
            <w:rPr>
              <w:rFonts w:eastAsiaTheme="minorEastAsia"/>
              <w:noProof/>
            </w:rPr>
          </w:pPr>
          <w:hyperlink w:anchor="_Toc169542353" w:history="1">
            <w:r w:rsidR="007A5EA3" w:rsidRPr="00B326CA">
              <w:rPr>
                <w:rStyle w:val="Hyperlink"/>
                <w:noProof/>
                <w:lang w:val="vi-VN"/>
              </w:rPr>
              <w:t>2.1.5.3. Nhược điểm của Bcrypt:</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_Toc169542353 \h </w:instrText>
            </w:r>
            <w:r w:rsidR="007A5EA3" w:rsidRPr="00B326CA">
              <w:rPr>
                <w:noProof/>
                <w:webHidden/>
              </w:rPr>
            </w:r>
            <w:r w:rsidR="007A5EA3" w:rsidRPr="00B326CA">
              <w:rPr>
                <w:noProof/>
                <w:webHidden/>
              </w:rPr>
              <w:fldChar w:fldCharType="separate"/>
            </w:r>
            <w:r w:rsidR="00B326CA">
              <w:rPr>
                <w:noProof/>
                <w:webHidden/>
              </w:rPr>
              <w:t>16</w:t>
            </w:r>
            <w:r w:rsidR="007A5EA3" w:rsidRPr="00B326CA">
              <w:rPr>
                <w:noProof/>
                <w:webHidden/>
              </w:rPr>
              <w:fldChar w:fldCharType="end"/>
            </w:r>
          </w:hyperlink>
        </w:p>
        <w:p w14:paraId="47F0FF41" w14:textId="2A945E1F"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54" w:history="1">
            <w:r w:rsidR="007A5EA3" w:rsidRPr="00B326CA">
              <w:rPr>
                <w:rStyle w:val="Hyperlink"/>
                <w:rFonts w:ascii="Times New Roman" w:hAnsi="Times New Roman"/>
                <w:noProof/>
                <w:sz w:val="26"/>
                <w:szCs w:val="26"/>
                <w:lang w:val="vi-VN"/>
              </w:rPr>
              <w:t>2.1.6. Đăng nhập bằng Google (Google Sign-In):</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_Toc169542354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16</w:t>
            </w:r>
            <w:r w:rsidR="007A5EA3" w:rsidRPr="00B326CA">
              <w:rPr>
                <w:rFonts w:ascii="Times New Roman" w:hAnsi="Times New Roman"/>
                <w:noProof/>
                <w:webHidden/>
                <w:sz w:val="26"/>
                <w:szCs w:val="26"/>
              </w:rPr>
              <w:fldChar w:fldCharType="end"/>
            </w:r>
          </w:hyperlink>
        </w:p>
        <w:p w14:paraId="037D3044" w14:textId="1DDFC508" w:rsidR="007A5EA3" w:rsidRPr="00B326CA" w:rsidRDefault="00000000">
          <w:pPr>
            <w:pStyle w:val="TOC4"/>
            <w:tabs>
              <w:tab w:val="right" w:leader="dot" w:pos="9016"/>
            </w:tabs>
            <w:rPr>
              <w:rFonts w:eastAsiaTheme="minorEastAsia"/>
              <w:noProof/>
            </w:rPr>
          </w:pPr>
          <w:hyperlink w:anchor="_Toc169542355" w:history="1">
            <w:r w:rsidR="007A5EA3" w:rsidRPr="00B326CA">
              <w:rPr>
                <w:rStyle w:val="Hyperlink"/>
                <w:noProof/>
                <w:lang w:val="vi-VN"/>
              </w:rPr>
              <w:t>2.1.6.1. Google Sign-In là gì?</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_Toc169542355 \h </w:instrText>
            </w:r>
            <w:r w:rsidR="007A5EA3" w:rsidRPr="00B326CA">
              <w:rPr>
                <w:noProof/>
                <w:webHidden/>
              </w:rPr>
            </w:r>
            <w:r w:rsidR="007A5EA3" w:rsidRPr="00B326CA">
              <w:rPr>
                <w:noProof/>
                <w:webHidden/>
              </w:rPr>
              <w:fldChar w:fldCharType="separate"/>
            </w:r>
            <w:r w:rsidR="00B326CA">
              <w:rPr>
                <w:noProof/>
                <w:webHidden/>
              </w:rPr>
              <w:t>16</w:t>
            </w:r>
            <w:r w:rsidR="007A5EA3" w:rsidRPr="00B326CA">
              <w:rPr>
                <w:noProof/>
                <w:webHidden/>
              </w:rPr>
              <w:fldChar w:fldCharType="end"/>
            </w:r>
          </w:hyperlink>
        </w:p>
        <w:p w14:paraId="74B15766" w14:textId="26CA359B" w:rsidR="007A5EA3" w:rsidRPr="00B326CA" w:rsidRDefault="00000000">
          <w:pPr>
            <w:pStyle w:val="TOC4"/>
            <w:tabs>
              <w:tab w:val="right" w:leader="dot" w:pos="9016"/>
            </w:tabs>
            <w:rPr>
              <w:rFonts w:eastAsiaTheme="minorEastAsia"/>
              <w:noProof/>
            </w:rPr>
          </w:pPr>
          <w:hyperlink w:anchor="_Toc169542356" w:history="1">
            <w:r w:rsidR="007A5EA3" w:rsidRPr="00B326CA">
              <w:rPr>
                <w:rStyle w:val="Hyperlink"/>
                <w:noProof/>
                <w:lang w:val="vi-VN"/>
              </w:rPr>
              <w:t>2.1.6.2. Ưu điểm của Google Sign-In:</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_Toc169542356 \h </w:instrText>
            </w:r>
            <w:r w:rsidR="007A5EA3" w:rsidRPr="00B326CA">
              <w:rPr>
                <w:noProof/>
                <w:webHidden/>
              </w:rPr>
            </w:r>
            <w:r w:rsidR="007A5EA3" w:rsidRPr="00B326CA">
              <w:rPr>
                <w:noProof/>
                <w:webHidden/>
              </w:rPr>
              <w:fldChar w:fldCharType="separate"/>
            </w:r>
            <w:r w:rsidR="00B326CA">
              <w:rPr>
                <w:noProof/>
                <w:webHidden/>
              </w:rPr>
              <w:t>16</w:t>
            </w:r>
            <w:r w:rsidR="007A5EA3" w:rsidRPr="00B326CA">
              <w:rPr>
                <w:noProof/>
                <w:webHidden/>
              </w:rPr>
              <w:fldChar w:fldCharType="end"/>
            </w:r>
          </w:hyperlink>
        </w:p>
        <w:p w14:paraId="5272D4D2" w14:textId="1A49CD25" w:rsidR="007A5EA3" w:rsidRPr="00B326CA" w:rsidRDefault="00000000">
          <w:pPr>
            <w:pStyle w:val="TOC4"/>
            <w:tabs>
              <w:tab w:val="right" w:leader="dot" w:pos="9016"/>
            </w:tabs>
            <w:rPr>
              <w:rFonts w:eastAsiaTheme="minorEastAsia"/>
              <w:noProof/>
            </w:rPr>
          </w:pPr>
          <w:hyperlink w:anchor="_Toc169542357" w:history="1">
            <w:r w:rsidR="007A5EA3" w:rsidRPr="00B326CA">
              <w:rPr>
                <w:rStyle w:val="Hyperlink"/>
                <w:noProof/>
                <w:lang w:val="vi-VN"/>
              </w:rPr>
              <w:t>2.1.6.3. Nhược điểm của Google Sign-In:</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_Toc169542357 \h </w:instrText>
            </w:r>
            <w:r w:rsidR="007A5EA3" w:rsidRPr="00B326CA">
              <w:rPr>
                <w:noProof/>
                <w:webHidden/>
              </w:rPr>
            </w:r>
            <w:r w:rsidR="007A5EA3" w:rsidRPr="00B326CA">
              <w:rPr>
                <w:noProof/>
                <w:webHidden/>
              </w:rPr>
              <w:fldChar w:fldCharType="separate"/>
            </w:r>
            <w:r w:rsidR="00B326CA">
              <w:rPr>
                <w:noProof/>
                <w:webHidden/>
              </w:rPr>
              <w:t>16</w:t>
            </w:r>
            <w:r w:rsidR="007A5EA3" w:rsidRPr="00B326CA">
              <w:rPr>
                <w:noProof/>
                <w:webHidden/>
              </w:rPr>
              <w:fldChar w:fldCharType="end"/>
            </w:r>
          </w:hyperlink>
        </w:p>
        <w:p w14:paraId="1A5B645E" w14:textId="3A6097C2"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58" w:history="1">
            <w:r w:rsidR="007A5EA3" w:rsidRPr="00B326CA">
              <w:rPr>
                <w:rStyle w:val="Hyperlink"/>
                <w:rFonts w:ascii="Times New Roman" w:hAnsi="Times New Roman"/>
                <w:noProof/>
                <w:sz w:val="26"/>
                <w:szCs w:val="26"/>
                <w:lang w:val="vi-VN"/>
              </w:rPr>
              <w:t>2.2. Cơ sở đề tài:</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_Toc169542358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17</w:t>
            </w:r>
            <w:r w:rsidR="007A5EA3" w:rsidRPr="00B326CA">
              <w:rPr>
                <w:rFonts w:ascii="Times New Roman" w:hAnsi="Times New Roman"/>
                <w:noProof/>
                <w:webHidden/>
                <w:sz w:val="26"/>
                <w:szCs w:val="26"/>
              </w:rPr>
              <w:fldChar w:fldCharType="end"/>
            </w:r>
          </w:hyperlink>
        </w:p>
        <w:p w14:paraId="3F262917" w14:textId="7F6E2E73" w:rsidR="007A5EA3" w:rsidRPr="00B326CA" w:rsidRDefault="00000000">
          <w:pPr>
            <w:pStyle w:val="TOC1"/>
            <w:rPr>
              <w:rFonts w:eastAsiaTheme="minorEastAsia"/>
              <w:b w:val="0"/>
              <w:bCs w:val="0"/>
              <w:lang w:val="en-US"/>
            </w:rPr>
          </w:pPr>
          <w:hyperlink w:anchor="_Toc169542359" w:history="1">
            <w:r w:rsidR="007A5EA3" w:rsidRPr="00B326CA">
              <w:rPr>
                <w:rStyle w:val="Hyperlink"/>
              </w:rPr>
              <w:t>CHƯƠNG III: PHÂN TÍCH THIẾT KẾ HỆ THỐNG</w:t>
            </w:r>
            <w:r w:rsidR="007A5EA3" w:rsidRPr="00B326CA">
              <w:rPr>
                <w:webHidden/>
              </w:rPr>
              <w:tab/>
            </w:r>
            <w:r w:rsidR="007A5EA3" w:rsidRPr="00B326CA">
              <w:rPr>
                <w:webHidden/>
              </w:rPr>
              <w:fldChar w:fldCharType="begin"/>
            </w:r>
            <w:r w:rsidR="007A5EA3" w:rsidRPr="00B326CA">
              <w:rPr>
                <w:webHidden/>
              </w:rPr>
              <w:instrText xml:space="preserve"> PAGEREF _Toc169542359 \h </w:instrText>
            </w:r>
            <w:r w:rsidR="007A5EA3" w:rsidRPr="00B326CA">
              <w:rPr>
                <w:webHidden/>
              </w:rPr>
            </w:r>
            <w:r w:rsidR="007A5EA3" w:rsidRPr="00B326CA">
              <w:rPr>
                <w:webHidden/>
              </w:rPr>
              <w:fldChar w:fldCharType="separate"/>
            </w:r>
            <w:r w:rsidR="00B326CA">
              <w:rPr>
                <w:webHidden/>
              </w:rPr>
              <w:t>18</w:t>
            </w:r>
            <w:r w:rsidR="007A5EA3" w:rsidRPr="00B326CA">
              <w:rPr>
                <w:webHidden/>
              </w:rPr>
              <w:fldChar w:fldCharType="end"/>
            </w:r>
          </w:hyperlink>
        </w:p>
        <w:p w14:paraId="36032103" w14:textId="28E6A1D4"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60" w:history="1">
            <w:r w:rsidR="007A5EA3" w:rsidRPr="00B326CA">
              <w:rPr>
                <w:rStyle w:val="Hyperlink"/>
                <w:rFonts w:ascii="Times New Roman" w:hAnsi="Times New Roman"/>
                <w:noProof/>
                <w:sz w:val="26"/>
                <w:szCs w:val="26"/>
                <w:lang w:val="vi-VN"/>
              </w:rPr>
              <w:t xml:space="preserve">3.1. </w:t>
            </w:r>
            <w:r w:rsidR="007A5EA3" w:rsidRPr="00B326CA">
              <w:rPr>
                <w:rStyle w:val="Hyperlink"/>
                <w:rFonts w:ascii="Times New Roman" w:hAnsi="Times New Roman"/>
                <w:noProof/>
                <w:sz w:val="26"/>
                <w:szCs w:val="26"/>
              </w:rPr>
              <w:t>Timeline</w:t>
            </w:r>
            <w:r w:rsidR="007A5EA3" w:rsidRPr="00B326CA">
              <w:rPr>
                <w:rStyle w:val="Hyperlink"/>
                <w:rFonts w:ascii="Times New Roman" w:hAnsi="Times New Roman"/>
                <w:noProof/>
                <w:sz w:val="26"/>
                <w:szCs w:val="26"/>
                <w:lang w:val="vi-VN"/>
              </w:rPr>
              <w:t>:</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_Toc169542360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18</w:t>
            </w:r>
            <w:r w:rsidR="007A5EA3" w:rsidRPr="00B326CA">
              <w:rPr>
                <w:rFonts w:ascii="Times New Roman" w:hAnsi="Times New Roman"/>
                <w:noProof/>
                <w:webHidden/>
                <w:sz w:val="26"/>
                <w:szCs w:val="26"/>
              </w:rPr>
              <w:fldChar w:fldCharType="end"/>
            </w:r>
          </w:hyperlink>
        </w:p>
        <w:p w14:paraId="311638C6" w14:textId="1619C82A"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61" w:history="1">
            <w:r w:rsidR="007A5EA3" w:rsidRPr="00B326CA">
              <w:rPr>
                <w:rStyle w:val="Hyperlink"/>
                <w:rFonts w:ascii="Times New Roman" w:hAnsi="Times New Roman"/>
                <w:noProof/>
                <w:sz w:val="26"/>
                <w:szCs w:val="26"/>
                <w:lang w:val="vi-VN"/>
              </w:rPr>
              <w:t xml:space="preserve">3.2. Sơ đồ phân rã </w:t>
            </w:r>
            <w:r w:rsidR="007A5EA3" w:rsidRPr="00B326CA">
              <w:rPr>
                <w:rStyle w:val="Hyperlink"/>
                <w:rFonts w:ascii="Times New Roman" w:hAnsi="Times New Roman"/>
                <w:noProof/>
                <w:sz w:val="26"/>
                <w:szCs w:val="26"/>
              </w:rPr>
              <w:t>chức</w:t>
            </w:r>
            <w:r w:rsidR="007A5EA3" w:rsidRPr="00B326CA">
              <w:rPr>
                <w:rStyle w:val="Hyperlink"/>
                <w:rFonts w:ascii="Times New Roman" w:hAnsi="Times New Roman"/>
                <w:noProof/>
                <w:sz w:val="26"/>
                <w:szCs w:val="26"/>
                <w:lang w:val="vi-VN"/>
              </w:rPr>
              <w:t xml:space="preserve"> năng BFD:</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_Toc169542361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18</w:t>
            </w:r>
            <w:r w:rsidR="007A5EA3" w:rsidRPr="00B326CA">
              <w:rPr>
                <w:rFonts w:ascii="Times New Roman" w:hAnsi="Times New Roman"/>
                <w:noProof/>
                <w:webHidden/>
                <w:sz w:val="26"/>
                <w:szCs w:val="26"/>
              </w:rPr>
              <w:fldChar w:fldCharType="end"/>
            </w:r>
          </w:hyperlink>
        </w:p>
        <w:p w14:paraId="3C8CBEC0" w14:textId="5C6A3A53"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62" w:history="1">
            <w:r w:rsidR="007A5EA3" w:rsidRPr="00B326CA">
              <w:rPr>
                <w:rStyle w:val="Hyperlink"/>
                <w:rFonts w:ascii="Times New Roman" w:hAnsi="Times New Roman"/>
                <w:bCs/>
                <w:noProof/>
                <w:sz w:val="26"/>
                <w:szCs w:val="26"/>
              </w:rPr>
              <w:t>3.2.1. Master (Chủ quán)</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_Toc169542362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19</w:t>
            </w:r>
            <w:r w:rsidR="007A5EA3" w:rsidRPr="00B326CA">
              <w:rPr>
                <w:rFonts w:ascii="Times New Roman" w:hAnsi="Times New Roman"/>
                <w:noProof/>
                <w:webHidden/>
                <w:sz w:val="26"/>
                <w:szCs w:val="26"/>
              </w:rPr>
              <w:fldChar w:fldCharType="end"/>
            </w:r>
          </w:hyperlink>
        </w:p>
        <w:p w14:paraId="7E7E95C7" w14:textId="75F376A2"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63" w:history="1">
            <w:r w:rsidR="007A5EA3" w:rsidRPr="00B326CA">
              <w:rPr>
                <w:rStyle w:val="Hyperlink"/>
                <w:rFonts w:ascii="Times New Roman" w:eastAsia="Times New Roman" w:hAnsi="Times New Roman"/>
                <w:bCs/>
                <w:noProof/>
                <w:sz w:val="26"/>
                <w:szCs w:val="26"/>
              </w:rPr>
              <w:t>3.</w:t>
            </w:r>
            <w:r w:rsidR="007A5EA3" w:rsidRPr="00B326CA">
              <w:rPr>
                <w:rStyle w:val="Hyperlink"/>
                <w:rFonts w:ascii="Times New Roman" w:eastAsia="Times New Roman" w:hAnsi="Times New Roman"/>
                <w:noProof/>
                <w:sz w:val="26"/>
                <w:szCs w:val="26"/>
              </w:rPr>
              <w:t>2.</w:t>
            </w:r>
            <w:r w:rsidR="007A5EA3" w:rsidRPr="00B326CA">
              <w:rPr>
                <w:rStyle w:val="Hyperlink"/>
                <w:rFonts w:ascii="Times New Roman" w:eastAsia="Times New Roman" w:hAnsi="Times New Roman"/>
                <w:bCs/>
                <w:noProof/>
                <w:sz w:val="26"/>
                <w:szCs w:val="26"/>
              </w:rPr>
              <w:t>2.</w:t>
            </w:r>
            <w:r w:rsidR="007A5EA3" w:rsidRPr="00B326CA">
              <w:rPr>
                <w:rStyle w:val="Hyperlink"/>
                <w:rFonts w:ascii="Times New Roman" w:eastAsia="Times New Roman" w:hAnsi="Times New Roman"/>
                <w:noProof/>
                <w:sz w:val="26"/>
                <w:szCs w:val="26"/>
              </w:rPr>
              <w:t xml:space="preserve"> Admin (Nhân viên quán)</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_Toc169542363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19</w:t>
            </w:r>
            <w:r w:rsidR="007A5EA3" w:rsidRPr="00B326CA">
              <w:rPr>
                <w:rFonts w:ascii="Times New Roman" w:hAnsi="Times New Roman"/>
                <w:noProof/>
                <w:webHidden/>
                <w:sz w:val="26"/>
                <w:szCs w:val="26"/>
              </w:rPr>
              <w:fldChar w:fldCharType="end"/>
            </w:r>
          </w:hyperlink>
        </w:p>
        <w:p w14:paraId="5944DED0" w14:textId="62CB6E74"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64" w:history="1">
            <w:r w:rsidR="007A5EA3" w:rsidRPr="00B326CA">
              <w:rPr>
                <w:rStyle w:val="Hyperlink"/>
                <w:rFonts w:ascii="Times New Roman" w:eastAsia="Times New Roman" w:hAnsi="Times New Roman"/>
                <w:noProof/>
                <w:sz w:val="26"/>
                <w:szCs w:val="26"/>
              </w:rPr>
              <w:t>3.2.3. User (Khách hàng)</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_Toc169542364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19</w:t>
            </w:r>
            <w:r w:rsidR="007A5EA3" w:rsidRPr="00B326CA">
              <w:rPr>
                <w:rFonts w:ascii="Times New Roman" w:hAnsi="Times New Roman"/>
                <w:noProof/>
                <w:webHidden/>
                <w:sz w:val="26"/>
                <w:szCs w:val="26"/>
              </w:rPr>
              <w:fldChar w:fldCharType="end"/>
            </w:r>
          </w:hyperlink>
        </w:p>
        <w:p w14:paraId="4224C494" w14:textId="498B3191"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65" w:history="1">
            <w:r w:rsidR="007A5EA3" w:rsidRPr="00B326CA">
              <w:rPr>
                <w:rStyle w:val="Hyperlink"/>
                <w:rFonts w:ascii="Times New Roman" w:hAnsi="Times New Roman"/>
                <w:noProof/>
                <w:sz w:val="26"/>
                <w:szCs w:val="26"/>
                <w:lang w:val="vi-VN"/>
              </w:rPr>
              <w:t>3.3. Cơ sở dữ liệu (Firebase):</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_Toc169542365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19</w:t>
            </w:r>
            <w:r w:rsidR="007A5EA3" w:rsidRPr="00B326CA">
              <w:rPr>
                <w:rFonts w:ascii="Times New Roman" w:hAnsi="Times New Roman"/>
                <w:noProof/>
                <w:webHidden/>
                <w:sz w:val="26"/>
                <w:szCs w:val="26"/>
              </w:rPr>
              <w:fldChar w:fldCharType="end"/>
            </w:r>
          </w:hyperlink>
        </w:p>
        <w:p w14:paraId="179634A4" w14:textId="2852BFCF" w:rsidR="007A5EA3" w:rsidRPr="00B326CA" w:rsidRDefault="00000000">
          <w:pPr>
            <w:pStyle w:val="TOC1"/>
            <w:rPr>
              <w:rFonts w:eastAsiaTheme="minorEastAsia"/>
              <w:b w:val="0"/>
              <w:bCs w:val="0"/>
              <w:lang w:val="en-US"/>
            </w:rPr>
          </w:pPr>
          <w:hyperlink w:anchor="_Toc169542366" w:history="1">
            <w:r w:rsidR="007A5EA3" w:rsidRPr="00B326CA">
              <w:rPr>
                <w:rStyle w:val="Hyperlink"/>
              </w:rPr>
              <w:t>CHƯƠNG IV: HIỆN THỰC ĐỀ TÀI</w:t>
            </w:r>
            <w:r w:rsidR="007A5EA3" w:rsidRPr="00B326CA">
              <w:rPr>
                <w:webHidden/>
              </w:rPr>
              <w:tab/>
            </w:r>
            <w:r w:rsidR="007A5EA3" w:rsidRPr="00B326CA">
              <w:rPr>
                <w:webHidden/>
              </w:rPr>
              <w:fldChar w:fldCharType="begin"/>
            </w:r>
            <w:r w:rsidR="007A5EA3" w:rsidRPr="00B326CA">
              <w:rPr>
                <w:webHidden/>
              </w:rPr>
              <w:instrText xml:space="preserve"> PAGEREF _Toc169542366 \h </w:instrText>
            </w:r>
            <w:r w:rsidR="007A5EA3" w:rsidRPr="00B326CA">
              <w:rPr>
                <w:webHidden/>
              </w:rPr>
            </w:r>
            <w:r w:rsidR="007A5EA3" w:rsidRPr="00B326CA">
              <w:rPr>
                <w:webHidden/>
              </w:rPr>
              <w:fldChar w:fldCharType="separate"/>
            </w:r>
            <w:r w:rsidR="00B326CA">
              <w:rPr>
                <w:webHidden/>
              </w:rPr>
              <w:t>26</w:t>
            </w:r>
            <w:r w:rsidR="007A5EA3" w:rsidRPr="00B326CA">
              <w:rPr>
                <w:webHidden/>
              </w:rPr>
              <w:fldChar w:fldCharType="end"/>
            </w:r>
          </w:hyperlink>
        </w:p>
        <w:p w14:paraId="786E2701" w14:textId="3BDFE4A7"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67" w:history="1">
            <w:r w:rsidR="007A5EA3" w:rsidRPr="00B326CA">
              <w:rPr>
                <w:rStyle w:val="Hyperlink"/>
                <w:rFonts w:ascii="Times New Roman" w:hAnsi="Times New Roman"/>
                <w:noProof/>
                <w:sz w:val="26"/>
                <w:szCs w:val="26"/>
              </w:rPr>
              <w:t>4.1. User và Admin</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_Toc169542367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26</w:t>
            </w:r>
            <w:r w:rsidR="007A5EA3" w:rsidRPr="00B326CA">
              <w:rPr>
                <w:rFonts w:ascii="Times New Roman" w:hAnsi="Times New Roman"/>
                <w:noProof/>
                <w:webHidden/>
                <w:sz w:val="26"/>
                <w:szCs w:val="26"/>
              </w:rPr>
              <w:fldChar w:fldCharType="end"/>
            </w:r>
          </w:hyperlink>
        </w:p>
        <w:p w14:paraId="34DB50BE" w14:textId="017FEE0F"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68" w:history="1">
            <w:r w:rsidR="007A5EA3" w:rsidRPr="00B326CA">
              <w:rPr>
                <w:rStyle w:val="Hyperlink"/>
                <w:rFonts w:ascii="Times New Roman" w:hAnsi="Times New Roman"/>
                <w:noProof/>
                <w:sz w:val="26"/>
                <w:szCs w:val="26"/>
              </w:rPr>
              <w:t>4.1.1. User</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_Toc169542368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28</w:t>
            </w:r>
            <w:r w:rsidR="007A5EA3" w:rsidRPr="00B326CA">
              <w:rPr>
                <w:rFonts w:ascii="Times New Roman" w:hAnsi="Times New Roman"/>
                <w:noProof/>
                <w:webHidden/>
                <w:sz w:val="26"/>
                <w:szCs w:val="26"/>
              </w:rPr>
              <w:fldChar w:fldCharType="end"/>
            </w:r>
          </w:hyperlink>
        </w:p>
        <w:p w14:paraId="5CB55AC5" w14:textId="578A369A" w:rsidR="007A5EA3" w:rsidRPr="00B326CA" w:rsidRDefault="00000000">
          <w:pPr>
            <w:pStyle w:val="TOC4"/>
            <w:tabs>
              <w:tab w:val="right" w:leader="dot" w:pos="9016"/>
            </w:tabs>
            <w:rPr>
              <w:rFonts w:eastAsiaTheme="minorEastAsia"/>
              <w:noProof/>
            </w:rPr>
          </w:pPr>
          <w:hyperlink w:anchor="_Toc169542369" w:history="1">
            <w:r w:rsidR="007A5EA3" w:rsidRPr="00B326CA">
              <w:rPr>
                <w:rStyle w:val="Hyperlink"/>
                <w:noProof/>
              </w:rPr>
              <w:t>4.1.1.1. Đặt bàn</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_Toc169542369 \h </w:instrText>
            </w:r>
            <w:r w:rsidR="007A5EA3" w:rsidRPr="00B326CA">
              <w:rPr>
                <w:noProof/>
                <w:webHidden/>
              </w:rPr>
            </w:r>
            <w:r w:rsidR="007A5EA3" w:rsidRPr="00B326CA">
              <w:rPr>
                <w:noProof/>
                <w:webHidden/>
              </w:rPr>
              <w:fldChar w:fldCharType="separate"/>
            </w:r>
            <w:r w:rsidR="00B326CA">
              <w:rPr>
                <w:noProof/>
                <w:webHidden/>
              </w:rPr>
              <w:t>28</w:t>
            </w:r>
            <w:r w:rsidR="007A5EA3" w:rsidRPr="00B326CA">
              <w:rPr>
                <w:noProof/>
                <w:webHidden/>
              </w:rPr>
              <w:fldChar w:fldCharType="end"/>
            </w:r>
          </w:hyperlink>
        </w:p>
        <w:p w14:paraId="346817ED" w14:textId="5B48857C" w:rsidR="007A5EA3" w:rsidRPr="00B326CA" w:rsidRDefault="00000000">
          <w:pPr>
            <w:pStyle w:val="TOC4"/>
            <w:tabs>
              <w:tab w:val="right" w:leader="dot" w:pos="9016"/>
            </w:tabs>
            <w:rPr>
              <w:rFonts w:eastAsiaTheme="minorEastAsia"/>
              <w:noProof/>
            </w:rPr>
          </w:pPr>
          <w:hyperlink w:anchor="_Toc169542370" w:history="1">
            <w:r w:rsidR="007A5EA3" w:rsidRPr="00B326CA">
              <w:rPr>
                <w:rStyle w:val="Hyperlink"/>
                <w:noProof/>
              </w:rPr>
              <w:t>4.1.1.2. Thực đơn</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_Toc169542370 \h </w:instrText>
            </w:r>
            <w:r w:rsidR="007A5EA3" w:rsidRPr="00B326CA">
              <w:rPr>
                <w:noProof/>
                <w:webHidden/>
              </w:rPr>
            </w:r>
            <w:r w:rsidR="007A5EA3" w:rsidRPr="00B326CA">
              <w:rPr>
                <w:noProof/>
                <w:webHidden/>
              </w:rPr>
              <w:fldChar w:fldCharType="separate"/>
            </w:r>
            <w:r w:rsidR="00B326CA">
              <w:rPr>
                <w:noProof/>
                <w:webHidden/>
              </w:rPr>
              <w:t>29</w:t>
            </w:r>
            <w:r w:rsidR="007A5EA3" w:rsidRPr="00B326CA">
              <w:rPr>
                <w:noProof/>
                <w:webHidden/>
              </w:rPr>
              <w:fldChar w:fldCharType="end"/>
            </w:r>
          </w:hyperlink>
        </w:p>
        <w:p w14:paraId="186AA934" w14:textId="10404274" w:rsidR="007A5EA3" w:rsidRPr="00B326CA" w:rsidRDefault="00000000">
          <w:pPr>
            <w:pStyle w:val="TOC4"/>
            <w:tabs>
              <w:tab w:val="right" w:leader="dot" w:pos="9016"/>
            </w:tabs>
            <w:rPr>
              <w:rFonts w:eastAsiaTheme="minorEastAsia"/>
              <w:noProof/>
            </w:rPr>
          </w:pPr>
          <w:hyperlink w:anchor="_Toc169542371" w:history="1">
            <w:r w:rsidR="007A5EA3" w:rsidRPr="00B326CA">
              <w:rPr>
                <w:rStyle w:val="Hyperlink"/>
                <w:noProof/>
              </w:rPr>
              <w:t>4.1.1.3. Giỏ hàng</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_Toc169542371 \h </w:instrText>
            </w:r>
            <w:r w:rsidR="007A5EA3" w:rsidRPr="00B326CA">
              <w:rPr>
                <w:noProof/>
                <w:webHidden/>
              </w:rPr>
            </w:r>
            <w:r w:rsidR="007A5EA3" w:rsidRPr="00B326CA">
              <w:rPr>
                <w:noProof/>
                <w:webHidden/>
              </w:rPr>
              <w:fldChar w:fldCharType="separate"/>
            </w:r>
            <w:r w:rsidR="00B326CA">
              <w:rPr>
                <w:noProof/>
                <w:webHidden/>
              </w:rPr>
              <w:t>29</w:t>
            </w:r>
            <w:r w:rsidR="007A5EA3" w:rsidRPr="00B326CA">
              <w:rPr>
                <w:noProof/>
                <w:webHidden/>
              </w:rPr>
              <w:fldChar w:fldCharType="end"/>
            </w:r>
          </w:hyperlink>
        </w:p>
        <w:p w14:paraId="4EE9FC04" w14:textId="5BC5C46F" w:rsidR="007A5EA3" w:rsidRPr="00B326CA" w:rsidRDefault="00000000">
          <w:pPr>
            <w:pStyle w:val="TOC4"/>
            <w:tabs>
              <w:tab w:val="right" w:leader="dot" w:pos="9016"/>
            </w:tabs>
            <w:rPr>
              <w:rFonts w:eastAsiaTheme="minorEastAsia"/>
              <w:noProof/>
            </w:rPr>
          </w:pPr>
          <w:hyperlink w:anchor="_Toc169542372" w:history="1">
            <w:r w:rsidR="007A5EA3" w:rsidRPr="00B326CA">
              <w:rPr>
                <w:rStyle w:val="Hyperlink"/>
                <w:noProof/>
              </w:rPr>
              <w:t>4.1.1.4. Quà tặng</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_Toc169542372 \h </w:instrText>
            </w:r>
            <w:r w:rsidR="007A5EA3" w:rsidRPr="00B326CA">
              <w:rPr>
                <w:noProof/>
                <w:webHidden/>
              </w:rPr>
            </w:r>
            <w:r w:rsidR="007A5EA3" w:rsidRPr="00B326CA">
              <w:rPr>
                <w:noProof/>
                <w:webHidden/>
              </w:rPr>
              <w:fldChar w:fldCharType="separate"/>
            </w:r>
            <w:r w:rsidR="00B326CA">
              <w:rPr>
                <w:noProof/>
                <w:webHidden/>
              </w:rPr>
              <w:t>31</w:t>
            </w:r>
            <w:r w:rsidR="007A5EA3" w:rsidRPr="00B326CA">
              <w:rPr>
                <w:noProof/>
                <w:webHidden/>
              </w:rPr>
              <w:fldChar w:fldCharType="end"/>
            </w:r>
          </w:hyperlink>
        </w:p>
        <w:p w14:paraId="01761447" w14:textId="22907CE5" w:rsidR="007A5EA3" w:rsidRPr="00B326CA" w:rsidRDefault="00000000">
          <w:pPr>
            <w:pStyle w:val="TOC4"/>
            <w:tabs>
              <w:tab w:val="right" w:leader="dot" w:pos="9016"/>
            </w:tabs>
            <w:rPr>
              <w:rFonts w:eastAsiaTheme="minorEastAsia"/>
              <w:noProof/>
            </w:rPr>
          </w:pPr>
          <w:hyperlink w:anchor="_Toc169542373" w:history="1">
            <w:r w:rsidR="007A5EA3" w:rsidRPr="00B326CA">
              <w:rPr>
                <w:rStyle w:val="Hyperlink"/>
                <w:noProof/>
              </w:rPr>
              <w:t>4.1.1.5. Đánh giá</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_Toc169542373 \h </w:instrText>
            </w:r>
            <w:r w:rsidR="007A5EA3" w:rsidRPr="00B326CA">
              <w:rPr>
                <w:noProof/>
                <w:webHidden/>
              </w:rPr>
            </w:r>
            <w:r w:rsidR="007A5EA3" w:rsidRPr="00B326CA">
              <w:rPr>
                <w:noProof/>
                <w:webHidden/>
              </w:rPr>
              <w:fldChar w:fldCharType="separate"/>
            </w:r>
            <w:r w:rsidR="00B326CA">
              <w:rPr>
                <w:noProof/>
                <w:webHidden/>
              </w:rPr>
              <w:t>33</w:t>
            </w:r>
            <w:r w:rsidR="007A5EA3" w:rsidRPr="00B326CA">
              <w:rPr>
                <w:noProof/>
                <w:webHidden/>
              </w:rPr>
              <w:fldChar w:fldCharType="end"/>
            </w:r>
          </w:hyperlink>
        </w:p>
        <w:p w14:paraId="29F48DB5" w14:textId="4CA75590"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74" w:history="1">
            <w:r w:rsidR="007A5EA3" w:rsidRPr="00B326CA">
              <w:rPr>
                <w:rStyle w:val="Hyperlink"/>
                <w:rFonts w:ascii="Times New Roman" w:hAnsi="Times New Roman"/>
                <w:noProof/>
                <w:sz w:val="26"/>
                <w:szCs w:val="26"/>
              </w:rPr>
              <w:t>4.1.2. Admin</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_Toc169542374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34</w:t>
            </w:r>
            <w:r w:rsidR="007A5EA3" w:rsidRPr="00B326CA">
              <w:rPr>
                <w:rFonts w:ascii="Times New Roman" w:hAnsi="Times New Roman"/>
                <w:noProof/>
                <w:webHidden/>
                <w:sz w:val="26"/>
                <w:szCs w:val="26"/>
              </w:rPr>
              <w:fldChar w:fldCharType="end"/>
            </w:r>
          </w:hyperlink>
        </w:p>
        <w:p w14:paraId="25ED2F26" w14:textId="387B4C49" w:rsidR="007A5EA3" w:rsidRPr="00B326CA" w:rsidRDefault="00000000">
          <w:pPr>
            <w:pStyle w:val="TOC4"/>
            <w:tabs>
              <w:tab w:val="right" w:leader="dot" w:pos="9016"/>
            </w:tabs>
            <w:rPr>
              <w:rFonts w:eastAsiaTheme="minorEastAsia"/>
              <w:noProof/>
            </w:rPr>
          </w:pPr>
          <w:hyperlink w:anchor="_Toc169542375" w:history="1">
            <w:r w:rsidR="007A5EA3" w:rsidRPr="00B326CA">
              <w:rPr>
                <w:rStyle w:val="Hyperlink"/>
                <w:noProof/>
              </w:rPr>
              <w:t>4.1.2.1. Trang chủ</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_Toc169542375 \h </w:instrText>
            </w:r>
            <w:r w:rsidR="007A5EA3" w:rsidRPr="00B326CA">
              <w:rPr>
                <w:noProof/>
                <w:webHidden/>
              </w:rPr>
            </w:r>
            <w:r w:rsidR="007A5EA3" w:rsidRPr="00B326CA">
              <w:rPr>
                <w:noProof/>
                <w:webHidden/>
              </w:rPr>
              <w:fldChar w:fldCharType="separate"/>
            </w:r>
            <w:r w:rsidR="00B326CA">
              <w:rPr>
                <w:noProof/>
                <w:webHidden/>
              </w:rPr>
              <w:t>34</w:t>
            </w:r>
            <w:r w:rsidR="007A5EA3" w:rsidRPr="00B326CA">
              <w:rPr>
                <w:noProof/>
                <w:webHidden/>
              </w:rPr>
              <w:fldChar w:fldCharType="end"/>
            </w:r>
          </w:hyperlink>
        </w:p>
        <w:p w14:paraId="17369458" w14:textId="10045952" w:rsidR="007A5EA3" w:rsidRPr="00B326CA" w:rsidRDefault="00000000">
          <w:pPr>
            <w:pStyle w:val="TOC4"/>
            <w:tabs>
              <w:tab w:val="right" w:leader="dot" w:pos="9016"/>
            </w:tabs>
            <w:rPr>
              <w:rFonts w:eastAsiaTheme="minorEastAsia"/>
              <w:noProof/>
            </w:rPr>
          </w:pPr>
          <w:hyperlink w:anchor="_Toc169542376" w:history="1">
            <w:r w:rsidR="007A5EA3" w:rsidRPr="00B326CA">
              <w:rPr>
                <w:rStyle w:val="Hyperlink"/>
                <w:noProof/>
              </w:rPr>
              <w:t>4.1.2.2. Đặt món</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_Toc169542376 \h </w:instrText>
            </w:r>
            <w:r w:rsidR="007A5EA3" w:rsidRPr="00B326CA">
              <w:rPr>
                <w:noProof/>
                <w:webHidden/>
              </w:rPr>
            </w:r>
            <w:r w:rsidR="007A5EA3" w:rsidRPr="00B326CA">
              <w:rPr>
                <w:noProof/>
                <w:webHidden/>
              </w:rPr>
              <w:fldChar w:fldCharType="separate"/>
            </w:r>
            <w:r w:rsidR="00B326CA">
              <w:rPr>
                <w:noProof/>
                <w:webHidden/>
              </w:rPr>
              <w:t>35</w:t>
            </w:r>
            <w:r w:rsidR="007A5EA3" w:rsidRPr="00B326CA">
              <w:rPr>
                <w:noProof/>
                <w:webHidden/>
              </w:rPr>
              <w:fldChar w:fldCharType="end"/>
            </w:r>
          </w:hyperlink>
        </w:p>
        <w:p w14:paraId="23E5B366" w14:textId="582B5422" w:rsidR="007A5EA3" w:rsidRPr="00B326CA" w:rsidRDefault="00000000">
          <w:pPr>
            <w:pStyle w:val="TOC4"/>
            <w:tabs>
              <w:tab w:val="right" w:leader="dot" w:pos="9016"/>
            </w:tabs>
            <w:rPr>
              <w:rFonts w:eastAsiaTheme="minorEastAsia"/>
              <w:noProof/>
            </w:rPr>
          </w:pPr>
          <w:hyperlink w:anchor="_Toc169542377" w:history="1">
            <w:r w:rsidR="007A5EA3" w:rsidRPr="00B326CA">
              <w:rPr>
                <w:rStyle w:val="Hyperlink"/>
                <w:noProof/>
              </w:rPr>
              <w:t>4.1.2.3. Sản phẩm</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_Toc169542377 \h </w:instrText>
            </w:r>
            <w:r w:rsidR="007A5EA3" w:rsidRPr="00B326CA">
              <w:rPr>
                <w:noProof/>
                <w:webHidden/>
              </w:rPr>
            </w:r>
            <w:r w:rsidR="007A5EA3" w:rsidRPr="00B326CA">
              <w:rPr>
                <w:noProof/>
                <w:webHidden/>
              </w:rPr>
              <w:fldChar w:fldCharType="separate"/>
            </w:r>
            <w:r w:rsidR="00B326CA">
              <w:rPr>
                <w:noProof/>
                <w:webHidden/>
              </w:rPr>
              <w:t>38</w:t>
            </w:r>
            <w:r w:rsidR="007A5EA3" w:rsidRPr="00B326CA">
              <w:rPr>
                <w:noProof/>
                <w:webHidden/>
              </w:rPr>
              <w:fldChar w:fldCharType="end"/>
            </w:r>
          </w:hyperlink>
        </w:p>
        <w:p w14:paraId="3E200D75" w14:textId="000C2AC4" w:rsidR="007A5EA3" w:rsidRPr="00B326CA" w:rsidRDefault="00000000">
          <w:pPr>
            <w:pStyle w:val="TOC4"/>
            <w:tabs>
              <w:tab w:val="right" w:leader="dot" w:pos="9016"/>
            </w:tabs>
            <w:rPr>
              <w:rFonts w:eastAsiaTheme="minorEastAsia"/>
              <w:noProof/>
            </w:rPr>
          </w:pPr>
          <w:hyperlink w:anchor="_Toc169542378" w:history="1">
            <w:r w:rsidR="007A5EA3" w:rsidRPr="00B326CA">
              <w:rPr>
                <w:rStyle w:val="Hyperlink"/>
                <w:noProof/>
              </w:rPr>
              <w:t>4.1.2.4. Nhân viên</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_Toc169542378 \h </w:instrText>
            </w:r>
            <w:r w:rsidR="007A5EA3" w:rsidRPr="00B326CA">
              <w:rPr>
                <w:noProof/>
                <w:webHidden/>
              </w:rPr>
            </w:r>
            <w:r w:rsidR="007A5EA3" w:rsidRPr="00B326CA">
              <w:rPr>
                <w:noProof/>
                <w:webHidden/>
              </w:rPr>
              <w:fldChar w:fldCharType="separate"/>
            </w:r>
            <w:r w:rsidR="00B326CA">
              <w:rPr>
                <w:noProof/>
                <w:webHidden/>
              </w:rPr>
              <w:t>39</w:t>
            </w:r>
            <w:r w:rsidR="007A5EA3" w:rsidRPr="00B326CA">
              <w:rPr>
                <w:noProof/>
                <w:webHidden/>
              </w:rPr>
              <w:fldChar w:fldCharType="end"/>
            </w:r>
          </w:hyperlink>
        </w:p>
        <w:p w14:paraId="6EB128F1" w14:textId="13795F93" w:rsidR="007A5EA3" w:rsidRPr="00B326CA" w:rsidRDefault="00000000">
          <w:pPr>
            <w:pStyle w:val="TOC4"/>
            <w:tabs>
              <w:tab w:val="right" w:leader="dot" w:pos="9016"/>
            </w:tabs>
            <w:rPr>
              <w:rFonts w:eastAsiaTheme="minorEastAsia"/>
              <w:noProof/>
            </w:rPr>
          </w:pPr>
          <w:hyperlink w:anchor="_Toc169542379" w:history="1">
            <w:r w:rsidR="007A5EA3" w:rsidRPr="00B326CA">
              <w:rPr>
                <w:rStyle w:val="Hyperlink"/>
                <w:noProof/>
              </w:rPr>
              <w:t>4.1.2.4. Tài chính</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_Toc169542379 \h </w:instrText>
            </w:r>
            <w:r w:rsidR="007A5EA3" w:rsidRPr="00B326CA">
              <w:rPr>
                <w:noProof/>
                <w:webHidden/>
              </w:rPr>
            </w:r>
            <w:r w:rsidR="007A5EA3" w:rsidRPr="00B326CA">
              <w:rPr>
                <w:noProof/>
                <w:webHidden/>
              </w:rPr>
              <w:fldChar w:fldCharType="separate"/>
            </w:r>
            <w:r w:rsidR="00B326CA">
              <w:rPr>
                <w:noProof/>
                <w:webHidden/>
              </w:rPr>
              <w:t>41</w:t>
            </w:r>
            <w:r w:rsidR="007A5EA3" w:rsidRPr="00B326CA">
              <w:rPr>
                <w:noProof/>
                <w:webHidden/>
              </w:rPr>
              <w:fldChar w:fldCharType="end"/>
            </w:r>
          </w:hyperlink>
        </w:p>
        <w:p w14:paraId="1D7C8935" w14:textId="685D49CD" w:rsidR="007A5EA3" w:rsidRPr="00B326CA" w:rsidRDefault="00000000">
          <w:pPr>
            <w:pStyle w:val="TOC4"/>
            <w:tabs>
              <w:tab w:val="right" w:leader="dot" w:pos="9016"/>
            </w:tabs>
            <w:rPr>
              <w:rFonts w:eastAsiaTheme="minorEastAsia"/>
              <w:noProof/>
            </w:rPr>
          </w:pPr>
          <w:hyperlink w:anchor="_Toc169542380" w:history="1">
            <w:r w:rsidR="007A5EA3" w:rsidRPr="00B326CA">
              <w:rPr>
                <w:rStyle w:val="Hyperlink"/>
                <w:noProof/>
              </w:rPr>
              <w:t>4.1.2.5. Quản lí dữ liệu</w:t>
            </w:r>
            <w:r w:rsidR="007A5EA3" w:rsidRPr="00B326CA">
              <w:rPr>
                <w:noProof/>
                <w:webHidden/>
              </w:rPr>
              <w:tab/>
            </w:r>
            <w:r w:rsidR="007A5EA3" w:rsidRPr="00B326CA">
              <w:rPr>
                <w:noProof/>
                <w:webHidden/>
              </w:rPr>
              <w:fldChar w:fldCharType="begin"/>
            </w:r>
            <w:r w:rsidR="007A5EA3" w:rsidRPr="00B326CA">
              <w:rPr>
                <w:noProof/>
                <w:webHidden/>
              </w:rPr>
              <w:instrText xml:space="preserve"> PAGEREF _Toc169542380 \h </w:instrText>
            </w:r>
            <w:r w:rsidR="007A5EA3" w:rsidRPr="00B326CA">
              <w:rPr>
                <w:noProof/>
                <w:webHidden/>
              </w:rPr>
            </w:r>
            <w:r w:rsidR="007A5EA3" w:rsidRPr="00B326CA">
              <w:rPr>
                <w:noProof/>
                <w:webHidden/>
              </w:rPr>
              <w:fldChar w:fldCharType="separate"/>
            </w:r>
            <w:r w:rsidR="00B326CA">
              <w:rPr>
                <w:noProof/>
                <w:webHidden/>
              </w:rPr>
              <w:t>42</w:t>
            </w:r>
            <w:r w:rsidR="007A5EA3" w:rsidRPr="00B326CA">
              <w:rPr>
                <w:noProof/>
                <w:webHidden/>
              </w:rPr>
              <w:fldChar w:fldCharType="end"/>
            </w:r>
          </w:hyperlink>
        </w:p>
        <w:p w14:paraId="4DA88035" w14:textId="3A3798AA"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81" w:history="1">
            <w:r w:rsidR="007A5EA3" w:rsidRPr="00B326CA">
              <w:rPr>
                <w:rStyle w:val="Hyperlink"/>
                <w:rFonts w:ascii="Times New Roman" w:hAnsi="Times New Roman"/>
                <w:noProof/>
                <w:sz w:val="26"/>
                <w:szCs w:val="26"/>
              </w:rPr>
              <w:t>4.2. Master</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_Toc169542381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44</w:t>
            </w:r>
            <w:r w:rsidR="007A5EA3" w:rsidRPr="00B326CA">
              <w:rPr>
                <w:rFonts w:ascii="Times New Roman" w:hAnsi="Times New Roman"/>
                <w:noProof/>
                <w:webHidden/>
                <w:sz w:val="26"/>
                <w:szCs w:val="26"/>
              </w:rPr>
              <w:fldChar w:fldCharType="end"/>
            </w:r>
          </w:hyperlink>
        </w:p>
        <w:p w14:paraId="544B55CF" w14:textId="50268AED"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82" w:history="1">
            <w:r w:rsidR="007A5EA3" w:rsidRPr="00B326CA">
              <w:rPr>
                <w:rStyle w:val="Hyperlink"/>
                <w:rFonts w:ascii="Times New Roman" w:hAnsi="Times New Roman"/>
                <w:noProof/>
                <w:sz w:val="26"/>
                <w:szCs w:val="26"/>
              </w:rPr>
              <w:t>4.2.1. Đăng nhập/đăng kí</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_Toc169542382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45</w:t>
            </w:r>
            <w:r w:rsidR="007A5EA3" w:rsidRPr="00B326CA">
              <w:rPr>
                <w:rFonts w:ascii="Times New Roman" w:hAnsi="Times New Roman"/>
                <w:noProof/>
                <w:webHidden/>
                <w:sz w:val="26"/>
                <w:szCs w:val="26"/>
              </w:rPr>
              <w:fldChar w:fldCharType="end"/>
            </w:r>
          </w:hyperlink>
        </w:p>
        <w:p w14:paraId="6927B6E5" w14:textId="04ABE0B9"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83" w:history="1">
            <w:r w:rsidR="007A5EA3" w:rsidRPr="00B326CA">
              <w:rPr>
                <w:rStyle w:val="Hyperlink"/>
                <w:rFonts w:ascii="Times New Roman" w:hAnsi="Times New Roman"/>
                <w:noProof/>
                <w:sz w:val="26"/>
                <w:szCs w:val="26"/>
              </w:rPr>
              <w:t>4.2.1. Trang chủ Master App</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_Toc169542383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47</w:t>
            </w:r>
            <w:r w:rsidR="007A5EA3" w:rsidRPr="00B326CA">
              <w:rPr>
                <w:rFonts w:ascii="Times New Roman" w:hAnsi="Times New Roman"/>
                <w:noProof/>
                <w:webHidden/>
                <w:sz w:val="26"/>
                <w:szCs w:val="26"/>
              </w:rPr>
              <w:fldChar w:fldCharType="end"/>
            </w:r>
          </w:hyperlink>
        </w:p>
        <w:p w14:paraId="33A06115" w14:textId="2A75CD20"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84" w:history="1">
            <w:r w:rsidR="007A5EA3" w:rsidRPr="00B326CA">
              <w:rPr>
                <w:rStyle w:val="Hyperlink"/>
                <w:rFonts w:ascii="Times New Roman" w:hAnsi="Times New Roman"/>
                <w:noProof/>
                <w:sz w:val="26"/>
                <w:szCs w:val="26"/>
              </w:rPr>
              <w:t>4.2.2. Quản lí tài khoản người dùng</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_Toc169542384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48</w:t>
            </w:r>
            <w:r w:rsidR="007A5EA3" w:rsidRPr="00B326CA">
              <w:rPr>
                <w:rFonts w:ascii="Times New Roman" w:hAnsi="Times New Roman"/>
                <w:noProof/>
                <w:webHidden/>
                <w:sz w:val="26"/>
                <w:szCs w:val="26"/>
              </w:rPr>
              <w:fldChar w:fldCharType="end"/>
            </w:r>
          </w:hyperlink>
        </w:p>
        <w:p w14:paraId="2AB94011" w14:textId="4CC63BFA"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85" w:history="1">
            <w:r w:rsidR="007A5EA3" w:rsidRPr="00B326CA">
              <w:rPr>
                <w:rStyle w:val="Hyperlink"/>
                <w:rFonts w:ascii="Times New Roman" w:hAnsi="Times New Roman"/>
                <w:noProof/>
                <w:sz w:val="26"/>
                <w:szCs w:val="26"/>
              </w:rPr>
              <w:t>4.2.3. Quản lí sản phẩm (đổi quà)</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_Toc169542385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48</w:t>
            </w:r>
            <w:r w:rsidR="007A5EA3" w:rsidRPr="00B326CA">
              <w:rPr>
                <w:rFonts w:ascii="Times New Roman" w:hAnsi="Times New Roman"/>
                <w:noProof/>
                <w:webHidden/>
                <w:sz w:val="26"/>
                <w:szCs w:val="26"/>
              </w:rPr>
              <w:fldChar w:fldCharType="end"/>
            </w:r>
          </w:hyperlink>
        </w:p>
        <w:p w14:paraId="1FDB930F" w14:textId="1B04C21F"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86" w:history="1">
            <w:r w:rsidR="007A5EA3" w:rsidRPr="00B326CA">
              <w:rPr>
                <w:rStyle w:val="Hyperlink"/>
                <w:rFonts w:ascii="Times New Roman" w:hAnsi="Times New Roman"/>
                <w:noProof/>
                <w:sz w:val="26"/>
                <w:szCs w:val="26"/>
              </w:rPr>
              <w:t>4.2.4. Quản lí bàn</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_Toc169542386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49</w:t>
            </w:r>
            <w:r w:rsidR="007A5EA3" w:rsidRPr="00B326CA">
              <w:rPr>
                <w:rFonts w:ascii="Times New Roman" w:hAnsi="Times New Roman"/>
                <w:noProof/>
                <w:webHidden/>
                <w:sz w:val="26"/>
                <w:szCs w:val="26"/>
              </w:rPr>
              <w:fldChar w:fldCharType="end"/>
            </w:r>
          </w:hyperlink>
        </w:p>
        <w:p w14:paraId="45A579D8" w14:textId="7BC16B3A"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87" w:history="1">
            <w:r w:rsidR="007A5EA3" w:rsidRPr="00B326CA">
              <w:rPr>
                <w:rStyle w:val="Hyperlink"/>
                <w:rFonts w:ascii="Times New Roman" w:hAnsi="Times New Roman"/>
                <w:noProof/>
                <w:sz w:val="26"/>
                <w:szCs w:val="26"/>
              </w:rPr>
              <w:t>4.2.5. Quản lí nhân viên</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_Toc169542387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49</w:t>
            </w:r>
            <w:r w:rsidR="007A5EA3" w:rsidRPr="00B326CA">
              <w:rPr>
                <w:rFonts w:ascii="Times New Roman" w:hAnsi="Times New Roman"/>
                <w:noProof/>
                <w:webHidden/>
                <w:sz w:val="26"/>
                <w:szCs w:val="26"/>
              </w:rPr>
              <w:fldChar w:fldCharType="end"/>
            </w:r>
          </w:hyperlink>
        </w:p>
        <w:p w14:paraId="784033AC" w14:textId="72B6863B"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88" w:history="1">
            <w:r w:rsidR="007A5EA3" w:rsidRPr="00B326CA">
              <w:rPr>
                <w:rStyle w:val="Hyperlink"/>
                <w:rFonts w:ascii="Times New Roman" w:hAnsi="Times New Roman"/>
                <w:noProof/>
                <w:sz w:val="26"/>
                <w:szCs w:val="26"/>
              </w:rPr>
              <w:t>4.2.6. Quản lí mèo</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_Toc169542388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50</w:t>
            </w:r>
            <w:r w:rsidR="007A5EA3" w:rsidRPr="00B326CA">
              <w:rPr>
                <w:rFonts w:ascii="Times New Roman" w:hAnsi="Times New Roman"/>
                <w:noProof/>
                <w:webHidden/>
                <w:sz w:val="26"/>
                <w:szCs w:val="26"/>
              </w:rPr>
              <w:fldChar w:fldCharType="end"/>
            </w:r>
          </w:hyperlink>
        </w:p>
        <w:p w14:paraId="520B5661" w14:textId="79FF899F"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89" w:history="1">
            <w:r w:rsidR="007A5EA3" w:rsidRPr="00B326CA">
              <w:rPr>
                <w:rStyle w:val="Hyperlink"/>
                <w:rFonts w:ascii="Times New Roman" w:hAnsi="Times New Roman"/>
                <w:noProof/>
                <w:sz w:val="26"/>
                <w:szCs w:val="26"/>
              </w:rPr>
              <w:t>4.2.7. Quản lí hóa đơn</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_Toc169542389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50</w:t>
            </w:r>
            <w:r w:rsidR="007A5EA3" w:rsidRPr="00B326CA">
              <w:rPr>
                <w:rFonts w:ascii="Times New Roman" w:hAnsi="Times New Roman"/>
                <w:noProof/>
                <w:webHidden/>
                <w:sz w:val="26"/>
                <w:szCs w:val="26"/>
              </w:rPr>
              <w:fldChar w:fldCharType="end"/>
            </w:r>
          </w:hyperlink>
        </w:p>
        <w:p w14:paraId="17FD9BAF" w14:textId="1405D796"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90" w:history="1">
            <w:r w:rsidR="007A5EA3" w:rsidRPr="00B326CA">
              <w:rPr>
                <w:rStyle w:val="Hyperlink"/>
                <w:rFonts w:ascii="Times New Roman" w:hAnsi="Times New Roman"/>
                <w:noProof/>
                <w:sz w:val="26"/>
                <w:szCs w:val="26"/>
              </w:rPr>
              <w:t>4.2.8. Quản lí khách hàng</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_Toc169542390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51</w:t>
            </w:r>
            <w:r w:rsidR="007A5EA3" w:rsidRPr="00B326CA">
              <w:rPr>
                <w:rFonts w:ascii="Times New Roman" w:hAnsi="Times New Roman"/>
                <w:noProof/>
                <w:webHidden/>
                <w:sz w:val="26"/>
                <w:szCs w:val="26"/>
              </w:rPr>
              <w:fldChar w:fldCharType="end"/>
            </w:r>
          </w:hyperlink>
        </w:p>
        <w:p w14:paraId="774A573F" w14:textId="227C324F"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91" w:history="1">
            <w:r w:rsidR="007A5EA3" w:rsidRPr="00B326CA">
              <w:rPr>
                <w:rStyle w:val="Hyperlink"/>
                <w:rFonts w:ascii="Times New Roman" w:hAnsi="Times New Roman"/>
                <w:noProof/>
                <w:sz w:val="26"/>
                <w:szCs w:val="26"/>
              </w:rPr>
              <w:t>4.2.9. Quản lí nước</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_Toc169542391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51</w:t>
            </w:r>
            <w:r w:rsidR="007A5EA3" w:rsidRPr="00B326CA">
              <w:rPr>
                <w:rFonts w:ascii="Times New Roman" w:hAnsi="Times New Roman"/>
                <w:noProof/>
                <w:webHidden/>
                <w:sz w:val="26"/>
                <w:szCs w:val="26"/>
              </w:rPr>
              <w:fldChar w:fldCharType="end"/>
            </w:r>
          </w:hyperlink>
        </w:p>
        <w:p w14:paraId="7A020172" w14:textId="2CB2B3D2" w:rsidR="007A5EA3" w:rsidRPr="00B326CA" w:rsidRDefault="00000000">
          <w:pPr>
            <w:pStyle w:val="TOC3"/>
            <w:tabs>
              <w:tab w:val="right" w:leader="dot" w:pos="9016"/>
            </w:tabs>
            <w:rPr>
              <w:rFonts w:ascii="Times New Roman" w:hAnsi="Times New Roman"/>
              <w:noProof/>
              <w:kern w:val="2"/>
              <w:sz w:val="26"/>
              <w:szCs w:val="26"/>
              <w14:ligatures w14:val="standardContextual"/>
            </w:rPr>
          </w:pPr>
          <w:hyperlink w:anchor="_Toc169542392" w:history="1">
            <w:r w:rsidR="007A5EA3" w:rsidRPr="00B326CA">
              <w:rPr>
                <w:rStyle w:val="Hyperlink"/>
                <w:rFonts w:ascii="Times New Roman" w:hAnsi="Times New Roman"/>
                <w:noProof/>
                <w:sz w:val="26"/>
                <w:szCs w:val="26"/>
              </w:rPr>
              <w:t>4.2.10. Quản lí đánh giá</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_Toc169542392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52</w:t>
            </w:r>
            <w:r w:rsidR="007A5EA3" w:rsidRPr="00B326CA">
              <w:rPr>
                <w:rFonts w:ascii="Times New Roman" w:hAnsi="Times New Roman"/>
                <w:noProof/>
                <w:webHidden/>
                <w:sz w:val="26"/>
                <w:szCs w:val="26"/>
              </w:rPr>
              <w:fldChar w:fldCharType="end"/>
            </w:r>
          </w:hyperlink>
        </w:p>
        <w:p w14:paraId="39FE7278" w14:textId="1D6EEAF8" w:rsidR="007A5EA3" w:rsidRPr="00B326CA" w:rsidRDefault="00000000">
          <w:pPr>
            <w:pStyle w:val="TOC1"/>
            <w:rPr>
              <w:rFonts w:eastAsiaTheme="minorEastAsia"/>
              <w:b w:val="0"/>
              <w:bCs w:val="0"/>
              <w:lang w:val="en-US"/>
            </w:rPr>
          </w:pPr>
          <w:hyperlink w:anchor="_Toc169542393" w:history="1">
            <w:r w:rsidR="007A5EA3" w:rsidRPr="00B326CA">
              <w:rPr>
                <w:rStyle w:val="Hyperlink"/>
              </w:rPr>
              <w:t>CHƯƠNG V: KẾT LUẬN VÀ HƯỚNG PHÁT TRIỂN</w:t>
            </w:r>
            <w:r w:rsidR="007A5EA3" w:rsidRPr="00B326CA">
              <w:rPr>
                <w:webHidden/>
              </w:rPr>
              <w:tab/>
            </w:r>
            <w:r w:rsidR="007A5EA3" w:rsidRPr="00B326CA">
              <w:rPr>
                <w:webHidden/>
              </w:rPr>
              <w:fldChar w:fldCharType="begin"/>
            </w:r>
            <w:r w:rsidR="007A5EA3" w:rsidRPr="00B326CA">
              <w:rPr>
                <w:webHidden/>
              </w:rPr>
              <w:instrText xml:space="preserve"> PAGEREF _Toc169542393 \h </w:instrText>
            </w:r>
            <w:r w:rsidR="007A5EA3" w:rsidRPr="00B326CA">
              <w:rPr>
                <w:webHidden/>
              </w:rPr>
            </w:r>
            <w:r w:rsidR="007A5EA3" w:rsidRPr="00B326CA">
              <w:rPr>
                <w:webHidden/>
              </w:rPr>
              <w:fldChar w:fldCharType="separate"/>
            </w:r>
            <w:r w:rsidR="00B326CA">
              <w:rPr>
                <w:webHidden/>
              </w:rPr>
              <w:t>53</w:t>
            </w:r>
            <w:r w:rsidR="007A5EA3" w:rsidRPr="00B326CA">
              <w:rPr>
                <w:webHidden/>
              </w:rPr>
              <w:fldChar w:fldCharType="end"/>
            </w:r>
          </w:hyperlink>
        </w:p>
        <w:p w14:paraId="717A2967" w14:textId="7C5AE25D"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94" w:history="1">
            <w:r w:rsidR="007A5EA3" w:rsidRPr="00B326CA">
              <w:rPr>
                <w:rStyle w:val="Hyperlink"/>
                <w:rFonts w:ascii="Times New Roman" w:hAnsi="Times New Roman"/>
                <w:noProof/>
                <w:sz w:val="26"/>
                <w:szCs w:val="26"/>
              </w:rPr>
              <w:t>5.1. Kết quả đạt được</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_Toc169542394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53</w:t>
            </w:r>
            <w:r w:rsidR="007A5EA3" w:rsidRPr="00B326CA">
              <w:rPr>
                <w:rFonts w:ascii="Times New Roman" w:hAnsi="Times New Roman"/>
                <w:noProof/>
                <w:webHidden/>
                <w:sz w:val="26"/>
                <w:szCs w:val="26"/>
              </w:rPr>
              <w:fldChar w:fldCharType="end"/>
            </w:r>
          </w:hyperlink>
        </w:p>
        <w:p w14:paraId="76933D04" w14:textId="4FA20A19"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95" w:history="1">
            <w:r w:rsidR="007A5EA3" w:rsidRPr="00B326CA">
              <w:rPr>
                <w:rStyle w:val="Hyperlink"/>
                <w:rFonts w:ascii="Times New Roman" w:hAnsi="Times New Roman"/>
                <w:noProof/>
                <w:sz w:val="26"/>
                <w:szCs w:val="26"/>
              </w:rPr>
              <w:t>5.2. Hạn chế</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_Toc169542395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53</w:t>
            </w:r>
            <w:r w:rsidR="007A5EA3" w:rsidRPr="00B326CA">
              <w:rPr>
                <w:rFonts w:ascii="Times New Roman" w:hAnsi="Times New Roman"/>
                <w:noProof/>
                <w:webHidden/>
                <w:sz w:val="26"/>
                <w:szCs w:val="26"/>
              </w:rPr>
              <w:fldChar w:fldCharType="end"/>
            </w:r>
          </w:hyperlink>
        </w:p>
        <w:p w14:paraId="0998B22D" w14:textId="0790BCD0" w:rsidR="007A5EA3" w:rsidRPr="00B326CA" w:rsidRDefault="00000000">
          <w:pPr>
            <w:pStyle w:val="TOC2"/>
            <w:tabs>
              <w:tab w:val="right" w:leader="dot" w:pos="9016"/>
            </w:tabs>
            <w:rPr>
              <w:rFonts w:ascii="Times New Roman" w:hAnsi="Times New Roman"/>
              <w:noProof/>
              <w:kern w:val="2"/>
              <w:sz w:val="26"/>
              <w:szCs w:val="26"/>
              <w14:ligatures w14:val="standardContextual"/>
            </w:rPr>
          </w:pPr>
          <w:hyperlink w:anchor="_Toc169542396" w:history="1">
            <w:r w:rsidR="007A5EA3" w:rsidRPr="00B326CA">
              <w:rPr>
                <w:rStyle w:val="Hyperlink"/>
                <w:rFonts w:ascii="Times New Roman" w:hAnsi="Times New Roman"/>
                <w:noProof/>
                <w:sz w:val="26"/>
                <w:szCs w:val="26"/>
              </w:rPr>
              <w:t>5.3. Hướng phát triển trong tương lai</w:t>
            </w:r>
            <w:r w:rsidR="007A5EA3" w:rsidRPr="00B326CA">
              <w:rPr>
                <w:rFonts w:ascii="Times New Roman" w:hAnsi="Times New Roman"/>
                <w:noProof/>
                <w:webHidden/>
                <w:sz w:val="26"/>
                <w:szCs w:val="26"/>
              </w:rPr>
              <w:tab/>
            </w:r>
            <w:r w:rsidR="007A5EA3" w:rsidRPr="00B326CA">
              <w:rPr>
                <w:rFonts w:ascii="Times New Roman" w:hAnsi="Times New Roman"/>
                <w:noProof/>
                <w:webHidden/>
                <w:sz w:val="26"/>
                <w:szCs w:val="26"/>
              </w:rPr>
              <w:fldChar w:fldCharType="begin"/>
            </w:r>
            <w:r w:rsidR="007A5EA3" w:rsidRPr="00B326CA">
              <w:rPr>
                <w:rFonts w:ascii="Times New Roman" w:hAnsi="Times New Roman"/>
                <w:noProof/>
                <w:webHidden/>
                <w:sz w:val="26"/>
                <w:szCs w:val="26"/>
              </w:rPr>
              <w:instrText xml:space="preserve"> PAGEREF _Toc169542396 \h </w:instrText>
            </w:r>
            <w:r w:rsidR="007A5EA3" w:rsidRPr="00B326CA">
              <w:rPr>
                <w:rFonts w:ascii="Times New Roman" w:hAnsi="Times New Roman"/>
                <w:noProof/>
                <w:webHidden/>
                <w:sz w:val="26"/>
                <w:szCs w:val="26"/>
              </w:rPr>
            </w:r>
            <w:r w:rsidR="007A5EA3" w:rsidRPr="00B326CA">
              <w:rPr>
                <w:rFonts w:ascii="Times New Roman" w:hAnsi="Times New Roman"/>
                <w:noProof/>
                <w:webHidden/>
                <w:sz w:val="26"/>
                <w:szCs w:val="26"/>
              </w:rPr>
              <w:fldChar w:fldCharType="separate"/>
            </w:r>
            <w:r w:rsidR="00B326CA">
              <w:rPr>
                <w:rFonts w:ascii="Times New Roman" w:hAnsi="Times New Roman"/>
                <w:noProof/>
                <w:webHidden/>
                <w:sz w:val="26"/>
                <w:szCs w:val="26"/>
              </w:rPr>
              <w:t>53</w:t>
            </w:r>
            <w:r w:rsidR="007A5EA3" w:rsidRPr="00B326CA">
              <w:rPr>
                <w:rFonts w:ascii="Times New Roman" w:hAnsi="Times New Roman"/>
                <w:noProof/>
                <w:webHidden/>
                <w:sz w:val="26"/>
                <w:szCs w:val="26"/>
              </w:rPr>
              <w:fldChar w:fldCharType="end"/>
            </w:r>
          </w:hyperlink>
        </w:p>
        <w:p w14:paraId="42C93605" w14:textId="41F8153B" w:rsidR="00946F90" w:rsidRPr="003B7AF8" w:rsidRDefault="00C510B8" w:rsidP="007308A4">
          <w:pPr>
            <w:pStyle w:val="TOC2"/>
            <w:tabs>
              <w:tab w:val="right" w:leader="dot" w:pos="9015"/>
            </w:tabs>
            <w:spacing w:line="360" w:lineRule="auto"/>
            <w:rPr>
              <w:rStyle w:val="Hyperlink"/>
              <w:rFonts w:ascii="Times New Roman" w:hAnsi="Times New Roman"/>
              <w:kern w:val="2"/>
              <w:sz w:val="26"/>
              <w:szCs w:val="26"/>
              <w14:ligatures w14:val="standardContextual"/>
            </w:rPr>
          </w:pPr>
          <w:r w:rsidRPr="00B326CA">
            <w:rPr>
              <w:rFonts w:ascii="Times New Roman" w:hAnsi="Times New Roman"/>
              <w:sz w:val="26"/>
              <w:szCs w:val="26"/>
            </w:rPr>
            <w:fldChar w:fldCharType="end"/>
          </w:r>
        </w:p>
      </w:sdtContent>
    </w:sdt>
    <w:p w14:paraId="5A6E5B6B" w14:textId="3C2A431F" w:rsidR="00613217" w:rsidRPr="009B7F86" w:rsidRDefault="00613217" w:rsidP="007308A4">
      <w:pPr>
        <w:pStyle w:val="TOC2"/>
        <w:tabs>
          <w:tab w:val="right" w:leader="dot" w:pos="9345"/>
        </w:tabs>
        <w:spacing w:line="360" w:lineRule="auto"/>
        <w:rPr>
          <w:rFonts w:ascii="Times New Roman" w:hAnsi="Times New Roman"/>
          <w:sz w:val="26"/>
          <w:szCs w:val="26"/>
        </w:rPr>
      </w:pPr>
    </w:p>
    <w:p w14:paraId="192EC0C1" w14:textId="0749EDBC" w:rsidR="00BC1900" w:rsidRPr="00866AFA" w:rsidRDefault="00646F88" w:rsidP="001B1344">
      <w:pPr>
        <w:pStyle w:val="Heading1"/>
      </w:pPr>
      <w:r w:rsidRPr="002E2607">
        <w:rPr>
          <w:rFonts w:cs="Times New Roman"/>
          <w:sz w:val="26"/>
          <w:szCs w:val="26"/>
          <w:lang w:val="vi-VN"/>
        </w:rPr>
        <w:br w:type="page"/>
      </w:r>
      <w:bookmarkStart w:id="8" w:name="_Toc169539458"/>
      <w:bookmarkStart w:id="9" w:name="_Toc169542324"/>
      <w:r w:rsidR="00BE194E" w:rsidRPr="00866AFA">
        <w:lastRenderedPageBreak/>
        <w:t>DANH MỤC HÌNH ẢNH</w:t>
      </w:r>
      <w:bookmarkEnd w:id="8"/>
      <w:bookmarkEnd w:id="9"/>
    </w:p>
    <w:p w14:paraId="2AAD0423" w14:textId="689EF514" w:rsidR="003E17DE" w:rsidRDefault="00BE194E">
      <w:pPr>
        <w:pStyle w:val="TableofFigures"/>
        <w:tabs>
          <w:tab w:val="right" w:leader="dot" w:pos="9016"/>
        </w:tabs>
        <w:rPr>
          <w:rFonts w:asciiTheme="minorHAnsi" w:eastAsiaTheme="minorEastAsia" w:hAnsiTheme="minorHAnsi" w:cstheme="minorBidi"/>
          <w:noProof/>
          <w:sz w:val="24"/>
          <w:szCs w:val="24"/>
        </w:rPr>
      </w:pPr>
      <w:r w:rsidRPr="007308A4">
        <w:rPr>
          <w:b/>
        </w:rPr>
        <w:fldChar w:fldCharType="begin"/>
      </w:r>
      <w:r w:rsidRPr="007308A4">
        <w:rPr>
          <w:b/>
        </w:rPr>
        <w:instrText xml:space="preserve"> TOC \h \z \c "Hình" </w:instrText>
      </w:r>
      <w:r w:rsidRPr="007308A4">
        <w:rPr>
          <w:b/>
        </w:rPr>
        <w:fldChar w:fldCharType="separate"/>
      </w:r>
      <w:hyperlink w:anchor="_Toc169541679" w:history="1">
        <w:r w:rsidR="003E17DE" w:rsidRPr="00EA0273">
          <w:rPr>
            <w:rStyle w:val="Hyperlink"/>
            <w:noProof/>
          </w:rPr>
          <w:t>Hình 1. Sơ đồ phân rã chức năng</w:t>
        </w:r>
        <w:r w:rsidR="003E17DE">
          <w:rPr>
            <w:noProof/>
            <w:webHidden/>
          </w:rPr>
          <w:tab/>
        </w:r>
        <w:r w:rsidR="003E17DE">
          <w:rPr>
            <w:noProof/>
            <w:webHidden/>
          </w:rPr>
          <w:fldChar w:fldCharType="begin"/>
        </w:r>
        <w:r w:rsidR="003E17DE">
          <w:rPr>
            <w:noProof/>
            <w:webHidden/>
          </w:rPr>
          <w:instrText xml:space="preserve"> PAGEREF _Toc169541679 \h </w:instrText>
        </w:r>
        <w:r w:rsidR="003E17DE">
          <w:rPr>
            <w:noProof/>
            <w:webHidden/>
          </w:rPr>
        </w:r>
        <w:r w:rsidR="003E17DE">
          <w:rPr>
            <w:noProof/>
            <w:webHidden/>
          </w:rPr>
          <w:fldChar w:fldCharType="separate"/>
        </w:r>
        <w:r w:rsidR="00B326CA">
          <w:rPr>
            <w:noProof/>
            <w:webHidden/>
          </w:rPr>
          <w:t>18</w:t>
        </w:r>
        <w:r w:rsidR="003E17DE">
          <w:rPr>
            <w:noProof/>
            <w:webHidden/>
          </w:rPr>
          <w:fldChar w:fldCharType="end"/>
        </w:r>
      </w:hyperlink>
    </w:p>
    <w:p w14:paraId="4A846B96" w14:textId="15956586"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0" w:history="1">
        <w:r w:rsidR="003E17DE" w:rsidRPr="00EA0273">
          <w:rPr>
            <w:rStyle w:val="Hyperlink"/>
            <w:noProof/>
          </w:rPr>
          <w:t>Hình 2. Cơ sở dữ liệu</w:t>
        </w:r>
        <w:r w:rsidR="003E17DE">
          <w:rPr>
            <w:noProof/>
            <w:webHidden/>
          </w:rPr>
          <w:tab/>
        </w:r>
        <w:r w:rsidR="003E17DE">
          <w:rPr>
            <w:noProof/>
            <w:webHidden/>
          </w:rPr>
          <w:fldChar w:fldCharType="begin"/>
        </w:r>
        <w:r w:rsidR="003E17DE">
          <w:rPr>
            <w:noProof/>
            <w:webHidden/>
          </w:rPr>
          <w:instrText xml:space="preserve"> PAGEREF _Toc169541680 \h </w:instrText>
        </w:r>
        <w:r w:rsidR="003E17DE">
          <w:rPr>
            <w:noProof/>
            <w:webHidden/>
          </w:rPr>
        </w:r>
        <w:r w:rsidR="003E17DE">
          <w:rPr>
            <w:noProof/>
            <w:webHidden/>
          </w:rPr>
          <w:fldChar w:fldCharType="separate"/>
        </w:r>
        <w:r w:rsidR="00B326CA">
          <w:rPr>
            <w:noProof/>
            <w:webHidden/>
          </w:rPr>
          <w:t>20</w:t>
        </w:r>
        <w:r w:rsidR="003E17DE">
          <w:rPr>
            <w:noProof/>
            <w:webHidden/>
          </w:rPr>
          <w:fldChar w:fldCharType="end"/>
        </w:r>
      </w:hyperlink>
    </w:p>
    <w:p w14:paraId="55202E29" w14:textId="70A7B5BD"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1" w:history="1">
        <w:r w:rsidR="003E17DE" w:rsidRPr="00EA0273">
          <w:rPr>
            <w:rStyle w:val="Hyperlink"/>
            <w:noProof/>
          </w:rPr>
          <w:t>Hình 3. Trường Bills</w:t>
        </w:r>
        <w:r w:rsidR="003E17DE">
          <w:rPr>
            <w:noProof/>
            <w:webHidden/>
          </w:rPr>
          <w:tab/>
        </w:r>
        <w:r w:rsidR="003E17DE">
          <w:rPr>
            <w:noProof/>
            <w:webHidden/>
          </w:rPr>
          <w:fldChar w:fldCharType="begin"/>
        </w:r>
        <w:r w:rsidR="003E17DE">
          <w:rPr>
            <w:noProof/>
            <w:webHidden/>
          </w:rPr>
          <w:instrText xml:space="preserve"> PAGEREF _Toc169541681 \h </w:instrText>
        </w:r>
        <w:r w:rsidR="003E17DE">
          <w:rPr>
            <w:noProof/>
            <w:webHidden/>
          </w:rPr>
        </w:r>
        <w:r w:rsidR="003E17DE">
          <w:rPr>
            <w:noProof/>
            <w:webHidden/>
          </w:rPr>
          <w:fldChar w:fldCharType="separate"/>
        </w:r>
        <w:r w:rsidR="00B326CA">
          <w:rPr>
            <w:noProof/>
            <w:webHidden/>
          </w:rPr>
          <w:t>20</w:t>
        </w:r>
        <w:r w:rsidR="003E17DE">
          <w:rPr>
            <w:noProof/>
            <w:webHidden/>
          </w:rPr>
          <w:fldChar w:fldCharType="end"/>
        </w:r>
      </w:hyperlink>
    </w:p>
    <w:p w14:paraId="4E97BE79" w14:textId="6829D3CB"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2" w:history="1">
        <w:r w:rsidR="003E17DE" w:rsidRPr="00EA0273">
          <w:rPr>
            <w:rStyle w:val="Hyperlink"/>
            <w:noProof/>
          </w:rPr>
          <w:t>Hình 4. Trường Cats</w:t>
        </w:r>
        <w:r w:rsidR="003E17DE">
          <w:rPr>
            <w:noProof/>
            <w:webHidden/>
          </w:rPr>
          <w:tab/>
        </w:r>
        <w:r w:rsidR="003E17DE">
          <w:rPr>
            <w:noProof/>
            <w:webHidden/>
          </w:rPr>
          <w:fldChar w:fldCharType="begin"/>
        </w:r>
        <w:r w:rsidR="003E17DE">
          <w:rPr>
            <w:noProof/>
            <w:webHidden/>
          </w:rPr>
          <w:instrText xml:space="preserve"> PAGEREF _Toc169541682 \h </w:instrText>
        </w:r>
        <w:r w:rsidR="003E17DE">
          <w:rPr>
            <w:noProof/>
            <w:webHidden/>
          </w:rPr>
        </w:r>
        <w:r w:rsidR="003E17DE">
          <w:rPr>
            <w:noProof/>
            <w:webHidden/>
          </w:rPr>
          <w:fldChar w:fldCharType="separate"/>
        </w:r>
        <w:r w:rsidR="00B326CA">
          <w:rPr>
            <w:noProof/>
            <w:webHidden/>
          </w:rPr>
          <w:t>21</w:t>
        </w:r>
        <w:r w:rsidR="003E17DE">
          <w:rPr>
            <w:noProof/>
            <w:webHidden/>
          </w:rPr>
          <w:fldChar w:fldCharType="end"/>
        </w:r>
      </w:hyperlink>
    </w:p>
    <w:p w14:paraId="2E731128" w14:textId="02264993"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3" w:history="1">
        <w:r w:rsidR="003E17DE" w:rsidRPr="00EA0273">
          <w:rPr>
            <w:rStyle w:val="Hyperlink"/>
            <w:noProof/>
          </w:rPr>
          <w:t>Hình 5. Trường Counter</w:t>
        </w:r>
        <w:r w:rsidR="003E17DE">
          <w:rPr>
            <w:noProof/>
            <w:webHidden/>
          </w:rPr>
          <w:tab/>
        </w:r>
        <w:r w:rsidR="003E17DE">
          <w:rPr>
            <w:noProof/>
            <w:webHidden/>
          </w:rPr>
          <w:fldChar w:fldCharType="begin"/>
        </w:r>
        <w:r w:rsidR="003E17DE">
          <w:rPr>
            <w:noProof/>
            <w:webHidden/>
          </w:rPr>
          <w:instrText xml:space="preserve"> PAGEREF _Toc169541683 \h </w:instrText>
        </w:r>
        <w:r w:rsidR="003E17DE">
          <w:rPr>
            <w:noProof/>
            <w:webHidden/>
          </w:rPr>
        </w:r>
        <w:r w:rsidR="003E17DE">
          <w:rPr>
            <w:noProof/>
            <w:webHidden/>
          </w:rPr>
          <w:fldChar w:fldCharType="separate"/>
        </w:r>
        <w:r w:rsidR="00B326CA">
          <w:rPr>
            <w:noProof/>
            <w:webHidden/>
          </w:rPr>
          <w:t>21</w:t>
        </w:r>
        <w:r w:rsidR="003E17DE">
          <w:rPr>
            <w:noProof/>
            <w:webHidden/>
          </w:rPr>
          <w:fldChar w:fldCharType="end"/>
        </w:r>
      </w:hyperlink>
    </w:p>
    <w:p w14:paraId="0F660646" w14:textId="0956ACAD"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4" w:history="1">
        <w:r w:rsidR="003E17DE" w:rsidRPr="00EA0273">
          <w:rPr>
            <w:rStyle w:val="Hyperlink"/>
            <w:noProof/>
          </w:rPr>
          <w:t>Hình 6. Trường Customers</w:t>
        </w:r>
        <w:r w:rsidR="003E17DE">
          <w:rPr>
            <w:noProof/>
            <w:webHidden/>
          </w:rPr>
          <w:tab/>
        </w:r>
        <w:r w:rsidR="003E17DE">
          <w:rPr>
            <w:noProof/>
            <w:webHidden/>
          </w:rPr>
          <w:fldChar w:fldCharType="begin"/>
        </w:r>
        <w:r w:rsidR="003E17DE">
          <w:rPr>
            <w:noProof/>
            <w:webHidden/>
          </w:rPr>
          <w:instrText xml:space="preserve"> PAGEREF _Toc169541684 \h </w:instrText>
        </w:r>
        <w:r w:rsidR="003E17DE">
          <w:rPr>
            <w:noProof/>
            <w:webHidden/>
          </w:rPr>
        </w:r>
        <w:r w:rsidR="003E17DE">
          <w:rPr>
            <w:noProof/>
            <w:webHidden/>
          </w:rPr>
          <w:fldChar w:fldCharType="separate"/>
        </w:r>
        <w:r w:rsidR="00B326CA">
          <w:rPr>
            <w:noProof/>
            <w:webHidden/>
          </w:rPr>
          <w:t>22</w:t>
        </w:r>
        <w:r w:rsidR="003E17DE">
          <w:rPr>
            <w:noProof/>
            <w:webHidden/>
          </w:rPr>
          <w:fldChar w:fldCharType="end"/>
        </w:r>
      </w:hyperlink>
    </w:p>
    <w:p w14:paraId="580B5DA1" w14:textId="58C81AE3"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5" w:history="1">
        <w:r w:rsidR="003E17DE" w:rsidRPr="00EA0273">
          <w:rPr>
            <w:rStyle w:val="Hyperlink"/>
            <w:noProof/>
          </w:rPr>
          <w:t>Hình 7. Trường Drinks</w:t>
        </w:r>
        <w:r w:rsidR="003E17DE">
          <w:rPr>
            <w:noProof/>
            <w:webHidden/>
          </w:rPr>
          <w:tab/>
        </w:r>
        <w:r w:rsidR="003E17DE">
          <w:rPr>
            <w:noProof/>
            <w:webHidden/>
          </w:rPr>
          <w:fldChar w:fldCharType="begin"/>
        </w:r>
        <w:r w:rsidR="003E17DE">
          <w:rPr>
            <w:noProof/>
            <w:webHidden/>
          </w:rPr>
          <w:instrText xml:space="preserve"> PAGEREF _Toc169541685 \h </w:instrText>
        </w:r>
        <w:r w:rsidR="003E17DE">
          <w:rPr>
            <w:noProof/>
            <w:webHidden/>
          </w:rPr>
        </w:r>
        <w:r w:rsidR="003E17DE">
          <w:rPr>
            <w:noProof/>
            <w:webHidden/>
          </w:rPr>
          <w:fldChar w:fldCharType="separate"/>
        </w:r>
        <w:r w:rsidR="00B326CA">
          <w:rPr>
            <w:noProof/>
            <w:webHidden/>
          </w:rPr>
          <w:t>22</w:t>
        </w:r>
        <w:r w:rsidR="003E17DE">
          <w:rPr>
            <w:noProof/>
            <w:webHidden/>
          </w:rPr>
          <w:fldChar w:fldCharType="end"/>
        </w:r>
      </w:hyperlink>
    </w:p>
    <w:p w14:paraId="4713DE27" w14:textId="4572FCBE"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6" w:history="1">
        <w:r w:rsidR="003E17DE" w:rsidRPr="00EA0273">
          <w:rPr>
            <w:rStyle w:val="Hyperlink"/>
            <w:noProof/>
          </w:rPr>
          <w:t>Hình 8. Trường Employees</w:t>
        </w:r>
        <w:r w:rsidR="003E17DE">
          <w:rPr>
            <w:noProof/>
            <w:webHidden/>
          </w:rPr>
          <w:tab/>
        </w:r>
        <w:r w:rsidR="003E17DE">
          <w:rPr>
            <w:noProof/>
            <w:webHidden/>
          </w:rPr>
          <w:fldChar w:fldCharType="begin"/>
        </w:r>
        <w:r w:rsidR="003E17DE">
          <w:rPr>
            <w:noProof/>
            <w:webHidden/>
          </w:rPr>
          <w:instrText xml:space="preserve"> PAGEREF _Toc169541686 \h </w:instrText>
        </w:r>
        <w:r w:rsidR="003E17DE">
          <w:rPr>
            <w:noProof/>
            <w:webHidden/>
          </w:rPr>
        </w:r>
        <w:r w:rsidR="003E17DE">
          <w:rPr>
            <w:noProof/>
            <w:webHidden/>
          </w:rPr>
          <w:fldChar w:fldCharType="separate"/>
        </w:r>
        <w:r w:rsidR="00B326CA">
          <w:rPr>
            <w:noProof/>
            <w:webHidden/>
          </w:rPr>
          <w:t>23</w:t>
        </w:r>
        <w:r w:rsidR="003E17DE">
          <w:rPr>
            <w:noProof/>
            <w:webHidden/>
          </w:rPr>
          <w:fldChar w:fldCharType="end"/>
        </w:r>
      </w:hyperlink>
    </w:p>
    <w:p w14:paraId="603E50E3" w14:textId="0A23BC4C"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7" w:history="1">
        <w:r w:rsidR="003E17DE" w:rsidRPr="00EA0273">
          <w:rPr>
            <w:rStyle w:val="Hyperlink"/>
            <w:noProof/>
          </w:rPr>
          <w:t>Hình 9. Trường Items</w:t>
        </w:r>
        <w:r w:rsidR="003E17DE">
          <w:rPr>
            <w:noProof/>
            <w:webHidden/>
          </w:rPr>
          <w:tab/>
        </w:r>
        <w:r w:rsidR="003E17DE">
          <w:rPr>
            <w:noProof/>
            <w:webHidden/>
          </w:rPr>
          <w:fldChar w:fldCharType="begin"/>
        </w:r>
        <w:r w:rsidR="003E17DE">
          <w:rPr>
            <w:noProof/>
            <w:webHidden/>
          </w:rPr>
          <w:instrText xml:space="preserve"> PAGEREF _Toc169541687 \h </w:instrText>
        </w:r>
        <w:r w:rsidR="003E17DE">
          <w:rPr>
            <w:noProof/>
            <w:webHidden/>
          </w:rPr>
        </w:r>
        <w:r w:rsidR="003E17DE">
          <w:rPr>
            <w:noProof/>
            <w:webHidden/>
          </w:rPr>
          <w:fldChar w:fldCharType="separate"/>
        </w:r>
        <w:r w:rsidR="00B326CA">
          <w:rPr>
            <w:noProof/>
            <w:webHidden/>
          </w:rPr>
          <w:t>23</w:t>
        </w:r>
        <w:r w:rsidR="003E17DE">
          <w:rPr>
            <w:noProof/>
            <w:webHidden/>
          </w:rPr>
          <w:fldChar w:fldCharType="end"/>
        </w:r>
      </w:hyperlink>
    </w:p>
    <w:p w14:paraId="51B202AF" w14:textId="2387E3FC"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8" w:history="1">
        <w:r w:rsidR="003E17DE" w:rsidRPr="00EA0273">
          <w:rPr>
            <w:rStyle w:val="Hyperlink"/>
            <w:noProof/>
          </w:rPr>
          <w:t>Hình 10. Trường MasterUsers</w:t>
        </w:r>
        <w:r w:rsidR="003E17DE">
          <w:rPr>
            <w:noProof/>
            <w:webHidden/>
          </w:rPr>
          <w:tab/>
        </w:r>
        <w:r w:rsidR="003E17DE">
          <w:rPr>
            <w:noProof/>
            <w:webHidden/>
          </w:rPr>
          <w:fldChar w:fldCharType="begin"/>
        </w:r>
        <w:r w:rsidR="003E17DE">
          <w:rPr>
            <w:noProof/>
            <w:webHidden/>
          </w:rPr>
          <w:instrText xml:space="preserve"> PAGEREF _Toc169541688 \h </w:instrText>
        </w:r>
        <w:r w:rsidR="003E17DE">
          <w:rPr>
            <w:noProof/>
            <w:webHidden/>
          </w:rPr>
        </w:r>
        <w:r w:rsidR="003E17DE">
          <w:rPr>
            <w:noProof/>
            <w:webHidden/>
          </w:rPr>
          <w:fldChar w:fldCharType="separate"/>
        </w:r>
        <w:r w:rsidR="00B326CA">
          <w:rPr>
            <w:noProof/>
            <w:webHidden/>
          </w:rPr>
          <w:t>24</w:t>
        </w:r>
        <w:r w:rsidR="003E17DE">
          <w:rPr>
            <w:noProof/>
            <w:webHidden/>
          </w:rPr>
          <w:fldChar w:fldCharType="end"/>
        </w:r>
      </w:hyperlink>
    </w:p>
    <w:p w14:paraId="351DD4D5" w14:textId="1015C531"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89" w:history="1">
        <w:r w:rsidR="003E17DE" w:rsidRPr="00EA0273">
          <w:rPr>
            <w:rStyle w:val="Hyperlink"/>
            <w:noProof/>
          </w:rPr>
          <w:t>Hình 11. Trường Rating</w:t>
        </w:r>
        <w:r w:rsidR="003E17DE">
          <w:rPr>
            <w:noProof/>
            <w:webHidden/>
          </w:rPr>
          <w:tab/>
        </w:r>
        <w:r w:rsidR="003E17DE">
          <w:rPr>
            <w:noProof/>
            <w:webHidden/>
          </w:rPr>
          <w:fldChar w:fldCharType="begin"/>
        </w:r>
        <w:r w:rsidR="003E17DE">
          <w:rPr>
            <w:noProof/>
            <w:webHidden/>
          </w:rPr>
          <w:instrText xml:space="preserve"> PAGEREF _Toc169541689 \h </w:instrText>
        </w:r>
        <w:r w:rsidR="003E17DE">
          <w:rPr>
            <w:noProof/>
            <w:webHidden/>
          </w:rPr>
        </w:r>
        <w:r w:rsidR="003E17DE">
          <w:rPr>
            <w:noProof/>
            <w:webHidden/>
          </w:rPr>
          <w:fldChar w:fldCharType="separate"/>
        </w:r>
        <w:r w:rsidR="00B326CA">
          <w:rPr>
            <w:noProof/>
            <w:webHidden/>
          </w:rPr>
          <w:t>24</w:t>
        </w:r>
        <w:r w:rsidR="003E17DE">
          <w:rPr>
            <w:noProof/>
            <w:webHidden/>
          </w:rPr>
          <w:fldChar w:fldCharType="end"/>
        </w:r>
      </w:hyperlink>
    </w:p>
    <w:p w14:paraId="547AC060" w14:textId="18568F4E"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0" w:history="1">
        <w:r w:rsidR="003E17DE" w:rsidRPr="00EA0273">
          <w:rPr>
            <w:rStyle w:val="Hyperlink"/>
            <w:noProof/>
          </w:rPr>
          <w:t>Hình 12. Trường Tables</w:t>
        </w:r>
        <w:r w:rsidR="003E17DE">
          <w:rPr>
            <w:noProof/>
            <w:webHidden/>
          </w:rPr>
          <w:tab/>
        </w:r>
        <w:r w:rsidR="003E17DE">
          <w:rPr>
            <w:noProof/>
            <w:webHidden/>
          </w:rPr>
          <w:fldChar w:fldCharType="begin"/>
        </w:r>
        <w:r w:rsidR="003E17DE">
          <w:rPr>
            <w:noProof/>
            <w:webHidden/>
          </w:rPr>
          <w:instrText xml:space="preserve"> PAGEREF _Toc169541690 \h </w:instrText>
        </w:r>
        <w:r w:rsidR="003E17DE">
          <w:rPr>
            <w:noProof/>
            <w:webHidden/>
          </w:rPr>
        </w:r>
        <w:r w:rsidR="003E17DE">
          <w:rPr>
            <w:noProof/>
            <w:webHidden/>
          </w:rPr>
          <w:fldChar w:fldCharType="separate"/>
        </w:r>
        <w:r w:rsidR="00B326CA">
          <w:rPr>
            <w:noProof/>
            <w:webHidden/>
          </w:rPr>
          <w:t>24</w:t>
        </w:r>
        <w:r w:rsidR="003E17DE">
          <w:rPr>
            <w:noProof/>
            <w:webHidden/>
          </w:rPr>
          <w:fldChar w:fldCharType="end"/>
        </w:r>
      </w:hyperlink>
    </w:p>
    <w:p w14:paraId="04330A48" w14:textId="49093B4A"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1" w:history="1">
        <w:r w:rsidR="003E17DE" w:rsidRPr="00EA0273">
          <w:rPr>
            <w:rStyle w:val="Hyperlink"/>
            <w:noProof/>
          </w:rPr>
          <w:t>Hình 13. Trường Users</w:t>
        </w:r>
        <w:r w:rsidR="003E17DE">
          <w:rPr>
            <w:noProof/>
            <w:webHidden/>
          </w:rPr>
          <w:tab/>
        </w:r>
        <w:r w:rsidR="003E17DE">
          <w:rPr>
            <w:noProof/>
            <w:webHidden/>
          </w:rPr>
          <w:fldChar w:fldCharType="begin"/>
        </w:r>
        <w:r w:rsidR="003E17DE">
          <w:rPr>
            <w:noProof/>
            <w:webHidden/>
          </w:rPr>
          <w:instrText xml:space="preserve"> PAGEREF _Toc169541691 \h </w:instrText>
        </w:r>
        <w:r w:rsidR="003E17DE">
          <w:rPr>
            <w:noProof/>
            <w:webHidden/>
          </w:rPr>
        </w:r>
        <w:r w:rsidR="003E17DE">
          <w:rPr>
            <w:noProof/>
            <w:webHidden/>
          </w:rPr>
          <w:fldChar w:fldCharType="separate"/>
        </w:r>
        <w:r w:rsidR="00B326CA">
          <w:rPr>
            <w:noProof/>
            <w:webHidden/>
          </w:rPr>
          <w:t>25</w:t>
        </w:r>
        <w:r w:rsidR="003E17DE">
          <w:rPr>
            <w:noProof/>
            <w:webHidden/>
          </w:rPr>
          <w:fldChar w:fldCharType="end"/>
        </w:r>
      </w:hyperlink>
    </w:p>
    <w:p w14:paraId="351E12BF" w14:textId="30E6CFBF"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2" w:history="1">
        <w:r w:rsidR="003E17DE" w:rsidRPr="00EA0273">
          <w:rPr>
            <w:rStyle w:val="Hyperlink"/>
            <w:noProof/>
          </w:rPr>
          <w:t>Hình 14. Màn hình đăng nhập (User/Admin)</w:t>
        </w:r>
        <w:r w:rsidR="003E17DE">
          <w:rPr>
            <w:noProof/>
            <w:webHidden/>
          </w:rPr>
          <w:tab/>
        </w:r>
        <w:r w:rsidR="003E17DE">
          <w:rPr>
            <w:noProof/>
            <w:webHidden/>
          </w:rPr>
          <w:fldChar w:fldCharType="begin"/>
        </w:r>
        <w:r w:rsidR="003E17DE">
          <w:rPr>
            <w:noProof/>
            <w:webHidden/>
          </w:rPr>
          <w:instrText xml:space="preserve"> PAGEREF _Toc169541692 \h </w:instrText>
        </w:r>
        <w:r w:rsidR="003E17DE">
          <w:rPr>
            <w:noProof/>
            <w:webHidden/>
          </w:rPr>
        </w:r>
        <w:r w:rsidR="003E17DE">
          <w:rPr>
            <w:noProof/>
            <w:webHidden/>
          </w:rPr>
          <w:fldChar w:fldCharType="separate"/>
        </w:r>
        <w:r w:rsidR="00B326CA">
          <w:rPr>
            <w:noProof/>
            <w:webHidden/>
          </w:rPr>
          <w:t>26</w:t>
        </w:r>
        <w:r w:rsidR="003E17DE">
          <w:rPr>
            <w:noProof/>
            <w:webHidden/>
          </w:rPr>
          <w:fldChar w:fldCharType="end"/>
        </w:r>
      </w:hyperlink>
    </w:p>
    <w:p w14:paraId="5DC1F1C4" w14:textId="5DEBB876"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3" w:history="1">
        <w:r w:rsidR="003E17DE" w:rsidRPr="00EA0273">
          <w:rPr>
            <w:rStyle w:val="Hyperlink"/>
            <w:noProof/>
          </w:rPr>
          <w:t>Hình 15. Màn hình đăng kí (User/Admin)</w:t>
        </w:r>
        <w:r w:rsidR="003E17DE">
          <w:rPr>
            <w:noProof/>
            <w:webHidden/>
          </w:rPr>
          <w:tab/>
        </w:r>
        <w:r w:rsidR="003E17DE">
          <w:rPr>
            <w:noProof/>
            <w:webHidden/>
          </w:rPr>
          <w:fldChar w:fldCharType="begin"/>
        </w:r>
        <w:r w:rsidR="003E17DE">
          <w:rPr>
            <w:noProof/>
            <w:webHidden/>
          </w:rPr>
          <w:instrText xml:space="preserve"> PAGEREF _Toc169541693 \h </w:instrText>
        </w:r>
        <w:r w:rsidR="003E17DE">
          <w:rPr>
            <w:noProof/>
            <w:webHidden/>
          </w:rPr>
        </w:r>
        <w:r w:rsidR="003E17DE">
          <w:rPr>
            <w:noProof/>
            <w:webHidden/>
          </w:rPr>
          <w:fldChar w:fldCharType="separate"/>
        </w:r>
        <w:r w:rsidR="00B326CA">
          <w:rPr>
            <w:noProof/>
            <w:webHidden/>
          </w:rPr>
          <w:t>27</w:t>
        </w:r>
        <w:r w:rsidR="003E17DE">
          <w:rPr>
            <w:noProof/>
            <w:webHidden/>
          </w:rPr>
          <w:fldChar w:fldCharType="end"/>
        </w:r>
      </w:hyperlink>
    </w:p>
    <w:p w14:paraId="7464D7DF" w14:textId="0A6650E9"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4" w:history="1">
        <w:r w:rsidR="003E17DE" w:rsidRPr="00EA0273">
          <w:rPr>
            <w:rStyle w:val="Hyperlink"/>
            <w:noProof/>
          </w:rPr>
          <w:t>Hình 16. Quên mật khẩu(User/Admin)</w:t>
        </w:r>
        <w:r w:rsidR="003E17DE">
          <w:rPr>
            <w:noProof/>
            <w:webHidden/>
          </w:rPr>
          <w:tab/>
        </w:r>
        <w:r w:rsidR="003E17DE">
          <w:rPr>
            <w:noProof/>
            <w:webHidden/>
          </w:rPr>
          <w:fldChar w:fldCharType="begin"/>
        </w:r>
        <w:r w:rsidR="003E17DE">
          <w:rPr>
            <w:noProof/>
            <w:webHidden/>
          </w:rPr>
          <w:instrText xml:space="preserve"> PAGEREF _Toc169541694 \h </w:instrText>
        </w:r>
        <w:r w:rsidR="003E17DE">
          <w:rPr>
            <w:noProof/>
            <w:webHidden/>
          </w:rPr>
        </w:r>
        <w:r w:rsidR="003E17DE">
          <w:rPr>
            <w:noProof/>
            <w:webHidden/>
          </w:rPr>
          <w:fldChar w:fldCharType="separate"/>
        </w:r>
        <w:r w:rsidR="00B326CA">
          <w:rPr>
            <w:noProof/>
            <w:webHidden/>
          </w:rPr>
          <w:t>27</w:t>
        </w:r>
        <w:r w:rsidR="003E17DE">
          <w:rPr>
            <w:noProof/>
            <w:webHidden/>
          </w:rPr>
          <w:fldChar w:fldCharType="end"/>
        </w:r>
      </w:hyperlink>
    </w:p>
    <w:p w14:paraId="5BBA86E3" w14:textId="736CC7F2"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5" w:history="1">
        <w:r w:rsidR="003E17DE" w:rsidRPr="00EA0273">
          <w:rPr>
            <w:rStyle w:val="Hyperlink"/>
            <w:noProof/>
          </w:rPr>
          <w:t>Hình 17. Đặt bàn (User)</w:t>
        </w:r>
        <w:r w:rsidR="003E17DE">
          <w:rPr>
            <w:noProof/>
            <w:webHidden/>
          </w:rPr>
          <w:tab/>
        </w:r>
        <w:r w:rsidR="003E17DE">
          <w:rPr>
            <w:noProof/>
            <w:webHidden/>
          </w:rPr>
          <w:fldChar w:fldCharType="begin"/>
        </w:r>
        <w:r w:rsidR="003E17DE">
          <w:rPr>
            <w:noProof/>
            <w:webHidden/>
          </w:rPr>
          <w:instrText xml:space="preserve"> PAGEREF _Toc169541695 \h </w:instrText>
        </w:r>
        <w:r w:rsidR="003E17DE">
          <w:rPr>
            <w:noProof/>
            <w:webHidden/>
          </w:rPr>
        </w:r>
        <w:r w:rsidR="003E17DE">
          <w:rPr>
            <w:noProof/>
            <w:webHidden/>
          </w:rPr>
          <w:fldChar w:fldCharType="separate"/>
        </w:r>
        <w:r w:rsidR="00B326CA">
          <w:rPr>
            <w:noProof/>
            <w:webHidden/>
          </w:rPr>
          <w:t>28</w:t>
        </w:r>
        <w:r w:rsidR="003E17DE">
          <w:rPr>
            <w:noProof/>
            <w:webHidden/>
          </w:rPr>
          <w:fldChar w:fldCharType="end"/>
        </w:r>
      </w:hyperlink>
    </w:p>
    <w:p w14:paraId="1DD59C7E" w14:textId="30297446"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6" w:history="1">
        <w:r w:rsidR="003E17DE" w:rsidRPr="00EA0273">
          <w:rPr>
            <w:rStyle w:val="Hyperlink"/>
            <w:noProof/>
          </w:rPr>
          <w:t>Hình 18. Thực đơn (User)</w:t>
        </w:r>
        <w:r w:rsidR="003E17DE">
          <w:rPr>
            <w:noProof/>
            <w:webHidden/>
          </w:rPr>
          <w:tab/>
        </w:r>
        <w:r w:rsidR="003E17DE">
          <w:rPr>
            <w:noProof/>
            <w:webHidden/>
          </w:rPr>
          <w:fldChar w:fldCharType="begin"/>
        </w:r>
        <w:r w:rsidR="003E17DE">
          <w:rPr>
            <w:noProof/>
            <w:webHidden/>
          </w:rPr>
          <w:instrText xml:space="preserve"> PAGEREF _Toc169541696 \h </w:instrText>
        </w:r>
        <w:r w:rsidR="003E17DE">
          <w:rPr>
            <w:noProof/>
            <w:webHidden/>
          </w:rPr>
        </w:r>
        <w:r w:rsidR="003E17DE">
          <w:rPr>
            <w:noProof/>
            <w:webHidden/>
          </w:rPr>
          <w:fldChar w:fldCharType="separate"/>
        </w:r>
        <w:r w:rsidR="00B326CA">
          <w:rPr>
            <w:noProof/>
            <w:webHidden/>
          </w:rPr>
          <w:t>29</w:t>
        </w:r>
        <w:r w:rsidR="003E17DE">
          <w:rPr>
            <w:noProof/>
            <w:webHidden/>
          </w:rPr>
          <w:fldChar w:fldCharType="end"/>
        </w:r>
      </w:hyperlink>
    </w:p>
    <w:p w14:paraId="26E14213" w14:textId="5E2514D6"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7" w:history="1">
        <w:r w:rsidR="003E17DE" w:rsidRPr="00EA0273">
          <w:rPr>
            <w:rStyle w:val="Hyperlink"/>
            <w:noProof/>
          </w:rPr>
          <w:t>Hình 19. Giỏ hàng (User)</w:t>
        </w:r>
        <w:r w:rsidR="003E17DE">
          <w:rPr>
            <w:noProof/>
            <w:webHidden/>
          </w:rPr>
          <w:tab/>
        </w:r>
        <w:r w:rsidR="003E17DE">
          <w:rPr>
            <w:noProof/>
            <w:webHidden/>
          </w:rPr>
          <w:fldChar w:fldCharType="begin"/>
        </w:r>
        <w:r w:rsidR="003E17DE">
          <w:rPr>
            <w:noProof/>
            <w:webHidden/>
          </w:rPr>
          <w:instrText xml:space="preserve"> PAGEREF _Toc169541697 \h </w:instrText>
        </w:r>
        <w:r w:rsidR="003E17DE">
          <w:rPr>
            <w:noProof/>
            <w:webHidden/>
          </w:rPr>
        </w:r>
        <w:r w:rsidR="003E17DE">
          <w:rPr>
            <w:noProof/>
            <w:webHidden/>
          </w:rPr>
          <w:fldChar w:fldCharType="separate"/>
        </w:r>
        <w:r w:rsidR="00B326CA">
          <w:rPr>
            <w:noProof/>
            <w:webHidden/>
          </w:rPr>
          <w:t>30</w:t>
        </w:r>
        <w:r w:rsidR="003E17DE">
          <w:rPr>
            <w:noProof/>
            <w:webHidden/>
          </w:rPr>
          <w:fldChar w:fldCharType="end"/>
        </w:r>
      </w:hyperlink>
    </w:p>
    <w:p w14:paraId="2AB0A480" w14:textId="5D200E53"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8" w:history="1">
        <w:r w:rsidR="003E17DE" w:rsidRPr="00EA0273">
          <w:rPr>
            <w:rStyle w:val="Hyperlink"/>
            <w:noProof/>
          </w:rPr>
          <w:t>Hình 20. Đặt món thành công (User)</w:t>
        </w:r>
        <w:r w:rsidR="003E17DE">
          <w:rPr>
            <w:noProof/>
            <w:webHidden/>
          </w:rPr>
          <w:tab/>
        </w:r>
        <w:r w:rsidR="003E17DE">
          <w:rPr>
            <w:noProof/>
            <w:webHidden/>
          </w:rPr>
          <w:fldChar w:fldCharType="begin"/>
        </w:r>
        <w:r w:rsidR="003E17DE">
          <w:rPr>
            <w:noProof/>
            <w:webHidden/>
          </w:rPr>
          <w:instrText xml:space="preserve"> PAGEREF _Toc169541698 \h </w:instrText>
        </w:r>
        <w:r w:rsidR="003E17DE">
          <w:rPr>
            <w:noProof/>
            <w:webHidden/>
          </w:rPr>
        </w:r>
        <w:r w:rsidR="003E17DE">
          <w:rPr>
            <w:noProof/>
            <w:webHidden/>
          </w:rPr>
          <w:fldChar w:fldCharType="separate"/>
        </w:r>
        <w:r w:rsidR="00B326CA">
          <w:rPr>
            <w:noProof/>
            <w:webHidden/>
          </w:rPr>
          <w:t>30</w:t>
        </w:r>
        <w:r w:rsidR="003E17DE">
          <w:rPr>
            <w:noProof/>
            <w:webHidden/>
          </w:rPr>
          <w:fldChar w:fldCharType="end"/>
        </w:r>
      </w:hyperlink>
    </w:p>
    <w:p w14:paraId="55A394EC" w14:textId="705FF1EF"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699" w:history="1">
        <w:r w:rsidR="003E17DE" w:rsidRPr="00EA0273">
          <w:rPr>
            <w:rStyle w:val="Hyperlink"/>
            <w:noProof/>
          </w:rPr>
          <w:t>Hình 21. Quà tặng (User)</w:t>
        </w:r>
        <w:r w:rsidR="003E17DE">
          <w:rPr>
            <w:noProof/>
            <w:webHidden/>
          </w:rPr>
          <w:tab/>
        </w:r>
        <w:r w:rsidR="003E17DE">
          <w:rPr>
            <w:noProof/>
            <w:webHidden/>
          </w:rPr>
          <w:fldChar w:fldCharType="begin"/>
        </w:r>
        <w:r w:rsidR="003E17DE">
          <w:rPr>
            <w:noProof/>
            <w:webHidden/>
          </w:rPr>
          <w:instrText xml:space="preserve"> PAGEREF _Toc169541699 \h </w:instrText>
        </w:r>
        <w:r w:rsidR="003E17DE">
          <w:rPr>
            <w:noProof/>
            <w:webHidden/>
          </w:rPr>
        </w:r>
        <w:r w:rsidR="003E17DE">
          <w:rPr>
            <w:noProof/>
            <w:webHidden/>
          </w:rPr>
          <w:fldChar w:fldCharType="separate"/>
        </w:r>
        <w:r w:rsidR="00B326CA">
          <w:rPr>
            <w:noProof/>
            <w:webHidden/>
          </w:rPr>
          <w:t>31</w:t>
        </w:r>
        <w:r w:rsidR="003E17DE">
          <w:rPr>
            <w:noProof/>
            <w:webHidden/>
          </w:rPr>
          <w:fldChar w:fldCharType="end"/>
        </w:r>
      </w:hyperlink>
    </w:p>
    <w:p w14:paraId="7F94F414" w14:textId="1573995F"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0" w:history="1">
        <w:r w:rsidR="003E17DE" w:rsidRPr="00EA0273">
          <w:rPr>
            <w:rStyle w:val="Hyperlink"/>
            <w:noProof/>
          </w:rPr>
          <w:t>Hình 22. Xác nhận thông tin nhận quà (User)</w:t>
        </w:r>
        <w:r w:rsidR="003E17DE">
          <w:rPr>
            <w:noProof/>
            <w:webHidden/>
          </w:rPr>
          <w:tab/>
        </w:r>
        <w:r w:rsidR="003E17DE">
          <w:rPr>
            <w:noProof/>
            <w:webHidden/>
          </w:rPr>
          <w:fldChar w:fldCharType="begin"/>
        </w:r>
        <w:r w:rsidR="003E17DE">
          <w:rPr>
            <w:noProof/>
            <w:webHidden/>
          </w:rPr>
          <w:instrText xml:space="preserve"> PAGEREF _Toc169541700 \h </w:instrText>
        </w:r>
        <w:r w:rsidR="003E17DE">
          <w:rPr>
            <w:noProof/>
            <w:webHidden/>
          </w:rPr>
        </w:r>
        <w:r w:rsidR="003E17DE">
          <w:rPr>
            <w:noProof/>
            <w:webHidden/>
          </w:rPr>
          <w:fldChar w:fldCharType="separate"/>
        </w:r>
        <w:r w:rsidR="00B326CA">
          <w:rPr>
            <w:noProof/>
            <w:webHidden/>
          </w:rPr>
          <w:t>32</w:t>
        </w:r>
        <w:r w:rsidR="003E17DE">
          <w:rPr>
            <w:noProof/>
            <w:webHidden/>
          </w:rPr>
          <w:fldChar w:fldCharType="end"/>
        </w:r>
      </w:hyperlink>
    </w:p>
    <w:p w14:paraId="10649503" w14:textId="4AF9C666"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1" w:history="1">
        <w:r w:rsidR="003E17DE" w:rsidRPr="00EA0273">
          <w:rPr>
            <w:rStyle w:val="Hyperlink"/>
            <w:noProof/>
          </w:rPr>
          <w:t>Hình 23. Thông báo nhận quà gửi về hộp thư (User)</w:t>
        </w:r>
        <w:r w:rsidR="003E17DE">
          <w:rPr>
            <w:noProof/>
            <w:webHidden/>
          </w:rPr>
          <w:tab/>
        </w:r>
        <w:r w:rsidR="003E17DE">
          <w:rPr>
            <w:noProof/>
            <w:webHidden/>
          </w:rPr>
          <w:fldChar w:fldCharType="begin"/>
        </w:r>
        <w:r w:rsidR="003E17DE">
          <w:rPr>
            <w:noProof/>
            <w:webHidden/>
          </w:rPr>
          <w:instrText xml:space="preserve"> PAGEREF _Toc169541701 \h </w:instrText>
        </w:r>
        <w:r w:rsidR="003E17DE">
          <w:rPr>
            <w:noProof/>
            <w:webHidden/>
          </w:rPr>
        </w:r>
        <w:r w:rsidR="003E17DE">
          <w:rPr>
            <w:noProof/>
            <w:webHidden/>
          </w:rPr>
          <w:fldChar w:fldCharType="separate"/>
        </w:r>
        <w:r w:rsidR="00B326CA">
          <w:rPr>
            <w:noProof/>
            <w:webHidden/>
          </w:rPr>
          <w:t>33</w:t>
        </w:r>
        <w:r w:rsidR="003E17DE">
          <w:rPr>
            <w:noProof/>
            <w:webHidden/>
          </w:rPr>
          <w:fldChar w:fldCharType="end"/>
        </w:r>
      </w:hyperlink>
    </w:p>
    <w:p w14:paraId="7DB53D5F" w14:textId="22D1BAF1"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2" w:history="1">
        <w:r w:rsidR="003E17DE" w:rsidRPr="00EA0273">
          <w:rPr>
            <w:rStyle w:val="Hyperlink"/>
            <w:noProof/>
          </w:rPr>
          <w:t>Hình 24. Đánh giá của người dung (User)</w:t>
        </w:r>
        <w:r w:rsidR="003E17DE">
          <w:rPr>
            <w:noProof/>
            <w:webHidden/>
          </w:rPr>
          <w:tab/>
        </w:r>
        <w:r w:rsidR="003E17DE">
          <w:rPr>
            <w:noProof/>
            <w:webHidden/>
          </w:rPr>
          <w:fldChar w:fldCharType="begin"/>
        </w:r>
        <w:r w:rsidR="003E17DE">
          <w:rPr>
            <w:noProof/>
            <w:webHidden/>
          </w:rPr>
          <w:instrText xml:space="preserve"> PAGEREF _Toc169541702 \h </w:instrText>
        </w:r>
        <w:r w:rsidR="003E17DE">
          <w:rPr>
            <w:noProof/>
            <w:webHidden/>
          </w:rPr>
        </w:r>
        <w:r w:rsidR="003E17DE">
          <w:rPr>
            <w:noProof/>
            <w:webHidden/>
          </w:rPr>
          <w:fldChar w:fldCharType="separate"/>
        </w:r>
        <w:r w:rsidR="00B326CA">
          <w:rPr>
            <w:noProof/>
            <w:webHidden/>
          </w:rPr>
          <w:t>34</w:t>
        </w:r>
        <w:r w:rsidR="003E17DE">
          <w:rPr>
            <w:noProof/>
            <w:webHidden/>
          </w:rPr>
          <w:fldChar w:fldCharType="end"/>
        </w:r>
      </w:hyperlink>
    </w:p>
    <w:p w14:paraId="2D0068F0" w14:textId="2E794D75"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3" w:history="1">
        <w:r w:rsidR="003E17DE" w:rsidRPr="00EA0273">
          <w:rPr>
            <w:rStyle w:val="Hyperlink"/>
            <w:noProof/>
          </w:rPr>
          <w:t>Hình 25. Màn hình chính (Admin)</w:t>
        </w:r>
        <w:r w:rsidR="003E17DE">
          <w:rPr>
            <w:noProof/>
            <w:webHidden/>
          </w:rPr>
          <w:tab/>
        </w:r>
        <w:r w:rsidR="003E17DE">
          <w:rPr>
            <w:noProof/>
            <w:webHidden/>
          </w:rPr>
          <w:fldChar w:fldCharType="begin"/>
        </w:r>
        <w:r w:rsidR="003E17DE">
          <w:rPr>
            <w:noProof/>
            <w:webHidden/>
          </w:rPr>
          <w:instrText xml:space="preserve"> PAGEREF _Toc169541703 \h </w:instrText>
        </w:r>
        <w:r w:rsidR="003E17DE">
          <w:rPr>
            <w:noProof/>
            <w:webHidden/>
          </w:rPr>
        </w:r>
        <w:r w:rsidR="003E17DE">
          <w:rPr>
            <w:noProof/>
            <w:webHidden/>
          </w:rPr>
          <w:fldChar w:fldCharType="separate"/>
        </w:r>
        <w:r w:rsidR="00B326CA">
          <w:rPr>
            <w:noProof/>
            <w:webHidden/>
          </w:rPr>
          <w:t>35</w:t>
        </w:r>
        <w:r w:rsidR="003E17DE">
          <w:rPr>
            <w:noProof/>
            <w:webHidden/>
          </w:rPr>
          <w:fldChar w:fldCharType="end"/>
        </w:r>
      </w:hyperlink>
    </w:p>
    <w:p w14:paraId="03C689BF" w14:textId="73256EE6"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4" w:history="1">
        <w:r w:rsidR="003E17DE" w:rsidRPr="00EA0273">
          <w:rPr>
            <w:rStyle w:val="Hyperlink"/>
            <w:noProof/>
          </w:rPr>
          <w:t>Hình 26. Đặt món (Admin)</w:t>
        </w:r>
        <w:r w:rsidR="003E17DE">
          <w:rPr>
            <w:noProof/>
            <w:webHidden/>
          </w:rPr>
          <w:tab/>
        </w:r>
        <w:r w:rsidR="003E17DE">
          <w:rPr>
            <w:noProof/>
            <w:webHidden/>
          </w:rPr>
          <w:fldChar w:fldCharType="begin"/>
        </w:r>
        <w:r w:rsidR="003E17DE">
          <w:rPr>
            <w:noProof/>
            <w:webHidden/>
          </w:rPr>
          <w:instrText xml:space="preserve"> PAGEREF _Toc169541704 \h </w:instrText>
        </w:r>
        <w:r w:rsidR="003E17DE">
          <w:rPr>
            <w:noProof/>
            <w:webHidden/>
          </w:rPr>
        </w:r>
        <w:r w:rsidR="003E17DE">
          <w:rPr>
            <w:noProof/>
            <w:webHidden/>
          </w:rPr>
          <w:fldChar w:fldCharType="separate"/>
        </w:r>
        <w:r w:rsidR="00B326CA">
          <w:rPr>
            <w:noProof/>
            <w:webHidden/>
          </w:rPr>
          <w:t>36</w:t>
        </w:r>
        <w:r w:rsidR="003E17DE">
          <w:rPr>
            <w:noProof/>
            <w:webHidden/>
          </w:rPr>
          <w:fldChar w:fldCharType="end"/>
        </w:r>
      </w:hyperlink>
    </w:p>
    <w:p w14:paraId="729F0D98" w14:textId="246374F3"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5" w:history="1">
        <w:r w:rsidR="003E17DE" w:rsidRPr="00EA0273">
          <w:rPr>
            <w:rStyle w:val="Hyperlink"/>
            <w:noProof/>
          </w:rPr>
          <w:t>Hình 27. Chi tiết bàn (Admin)</w:t>
        </w:r>
        <w:r w:rsidR="003E17DE">
          <w:rPr>
            <w:noProof/>
            <w:webHidden/>
          </w:rPr>
          <w:tab/>
        </w:r>
        <w:r w:rsidR="003E17DE">
          <w:rPr>
            <w:noProof/>
            <w:webHidden/>
          </w:rPr>
          <w:fldChar w:fldCharType="begin"/>
        </w:r>
        <w:r w:rsidR="003E17DE">
          <w:rPr>
            <w:noProof/>
            <w:webHidden/>
          </w:rPr>
          <w:instrText xml:space="preserve"> PAGEREF _Toc169541705 \h </w:instrText>
        </w:r>
        <w:r w:rsidR="003E17DE">
          <w:rPr>
            <w:noProof/>
            <w:webHidden/>
          </w:rPr>
        </w:r>
        <w:r w:rsidR="003E17DE">
          <w:rPr>
            <w:noProof/>
            <w:webHidden/>
          </w:rPr>
          <w:fldChar w:fldCharType="separate"/>
        </w:r>
        <w:r w:rsidR="00B326CA">
          <w:rPr>
            <w:noProof/>
            <w:webHidden/>
          </w:rPr>
          <w:t>36</w:t>
        </w:r>
        <w:r w:rsidR="003E17DE">
          <w:rPr>
            <w:noProof/>
            <w:webHidden/>
          </w:rPr>
          <w:fldChar w:fldCharType="end"/>
        </w:r>
      </w:hyperlink>
    </w:p>
    <w:p w14:paraId="5AD97CAC" w14:textId="52BE4720"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6" w:history="1">
        <w:r w:rsidR="003E17DE" w:rsidRPr="00EA0273">
          <w:rPr>
            <w:rStyle w:val="Hyperlink"/>
            <w:noProof/>
          </w:rPr>
          <w:t>Hình 28. Hộp thoại khi nhấn thanh toán (Admin)</w:t>
        </w:r>
        <w:r w:rsidR="003E17DE">
          <w:rPr>
            <w:noProof/>
            <w:webHidden/>
          </w:rPr>
          <w:tab/>
        </w:r>
        <w:r w:rsidR="003E17DE">
          <w:rPr>
            <w:noProof/>
            <w:webHidden/>
          </w:rPr>
          <w:fldChar w:fldCharType="begin"/>
        </w:r>
        <w:r w:rsidR="003E17DE">
          <w:rPr>
            <w:noProof/>
            <w:webHidden/>
          </w:rPr>
          <w:instrText xml:space="preserve"> PAGEREF _Toc169541706 \h </w:instrText>
        </w:r>
        <w:r w:rsidR="003E17DE">
          <w:rPr>
            <w:noProof/>
            <w:webHidden/>
          </w:rPr>
        </w:r>
        <w:r w:rsidR="003E17DE">
          <w:rPr>
            <w:noProof/>
            <w:webHidden/>
          </w:rPr>
          <w:fldChar w:fldCharType="separate"/>
        </w:r>
        <w:r w:rsidR="00B326CA">
          <w:rPr>
            <w:noProof/>
            <w:webHidden/>
          </w:rPr>
          <w:t>37</w:t>
        </w:r>
        <w:r w:rsidR="003E17DE">
          <w:rPr>
            <w:noProof/>
            <w:webHidden/>
          </w:rPr>
          <w:fldChar w:fldCharType="end"/>
        </w:r>
      </w:hyperlink>
    </w:p>
    <w:p w14:paraId="6490C772" w14:textId="7DA1EB30"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7" w:history="1">
        <w:r w:rsidR="003E17DE" w:rsidRPr="00EA0273">
          <w:rPr>
            <w:rStyle w:val="Hyperlink"/>
            <w:noProof/>
          </w:rPr>
          <w:t>Hình 29. Quản lý nước uống (Admin)</w:t>
        </w:r>
        <w:r w:rsidR="003E17DE">
          <w:rPr>
            <w:noProof/>
            <w:webHidden/>
          </w:rPr>
          <w:tab/>
        </w:r>
        <w:r w:rsidR="003E17DE">
          <w:rPr>
            <w:noProof/>
            <w:webHidden/>
          </w:rPr>
          <w:fldChar w:fldCharType="begin"/>
        </w:r>
        <w:r w:rsidR="003E17DE">
          <w:rPr>
            <w:noProof/>
            <w:webHidden/>
          </w:rPr>
          <w:instrText xml:space="preserve"> PAGEREF _Toc169541707 \h </w:instrText>
        </w:r>
        <w:r w:rsidR="003E17DE">
          <w:rPr>
            <w:noProof/>
            <w:webHidden/>
          </w:rPr>
        </w:r>
        <w:r w:rsidR="003E17DE">
          <w:rPr>
            <w:noProof/>
            <w:webHidden/>
          </w:rPr>
          <w:fldChar w:fldCharType="separate"/>
        </w:r>
        <w:r w:rsidR="00B326CA">
          <w:rPr>
            <w:noProof/>
            <w:webHidden/>
          </w:rPr>
          <w:t>38</w:t>
        </w:r>
        <w:r w:rsidR="003E17DE">
          <w:rPr>
            <w:noProof/>
            <w:webHidden/>
          </w:rPr>
          <w:fldChar w:fldCharType="end"/>
        </w:r>
      </w:hyperlink>
    </w:p>
    <w:p w14:paraId="21404F03" w14:textId="728A4A88"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8" w:history="1">
        <w:r w:rsidR="003E17DE" w:rsidRPr="00EA0273">
          <w:rPr>
            <w:rStyle w:val="Hyperlink"/>
            <w:noProof/>
          </w:rPr>
          <w:t>Hình 30. Sản phẩm quà tặng (Admin)</w:t>
        </w:r>
        <w:r w:rsidR="003E17DE">
          <w:rPr>
            <w:noProof/>
            <w:webHidden/>
          </w:rPr>
          <w:tab/>
        </w:r>
        <w:r w:rsidR="003E17DE">
          <w:rPr>
            <w:noProof/>
            <w:webHidden/>
          </w:rPr>
          <w:fldChar w:fldCharType="begin"/>
        </w:r>
        <w:r w:rsidR="003E17DE">
          <w:rPr>
            <w:noProof/>
            <w:webHidden/>
          </w:rPr>
          <w:instrText xml:space="preserve"> PAGEREF _Toc169541708 \h </w:instrText>
        </w:r>
        <w:r w:rsidR="003E17DE">
          <w:rPr>
            <w:noProof/>
            <w:webHidden/>
          </w:rPr>
        </w:r>
        <w:r w:rsidR="003E17DE">
          <w:rPr>
            <w:noProof/>
            <w:webHidden/>
          </w:rPr>
          <w:fldChar w:fldCharType="separate"/>
        </w:r>
        <w:r w:rsidR="00B326CA">
          <w:rPr>
            <w:noProof/>
            <w:webHidden/>
          </w:rPr>
          <w:t>39</w:t>
        </w:r>
        <w:r w:rsidR="003E17DE">
          <w:rPr>
            <w:noProof/>
            <w:webHidden/>
          </w:rPr>
          <w:fldChar w:fldCharType="end"/>
        </w:r>
      </w:hyperlink>
    </w:p>
    <w:p w14:paraId="3B23DD76" w14:textId="26A73798"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09" w:history="1">
        <w:r w:rsidR="003E17DE" w:rsidRPr="00EA0273">
          <w:rPr>
            <w:rStyle w:val="Hyperlink"/>
            <w:noProof/>
          </w:rPr>
          <w:t>Hình 31. Chi tiết tặng quà (Admin)</w:t>
        </w:r>
        <w:r w:rsidR="003E17DE">
          <w:rPr>
            <w:noProof/>
            <w:webHidden/>
          </w:rPr>
          <w:tab/>
        </w:r>
        <w:r w:rsidR="003E17DE">
          <w:rPr>
            <w:noProof/>
            <w:webHidden/>
          </w:rPr>
          <w:fldChar w:fldCharType="begin"/>
        </w:r>
        <w:r w:rsidR="003E17DE">
          <w:rPr>
            <w:noProof/>
            <w:webHidden/>
          </w:rPr>
          <w:instrText xml:space="preserve"> PAGEREF _Toc169541709 \h </w:instrText>
        </w:r>
        <w:r w:rsidR="003E17DE">
          <w:rPr>
            <w:noProof/>
            <w:webHidden/>
          </w:rPr>
        </w:r>
        <w:r w:rsidR="003E17DE">
          <w:rPr>
            <w:noProof/>
            <w:webHidden/>
          </w:rPr>
          <w:fldChar w:fldCharType="separate"/>
        </w:r>
        <w:r w:rsidR="00B326CA">
          <w:rPr>
            <w:noProof/>
            <w:webHidden/>
          </w:rPr>
          <w:t>39</w:t>
        </w:r>
        <w:r w:rsidR="003E17DE">
          <w:rPr>
            <w:noProof/>
            <w:webHidden/>
          </w:rPr>
          <w:fldChar w:fldCharType="end"/>
        </w:r>
      </w:hyperlink>
    </w:p>
    <w:p w14:paraId="69F3DA9F" w14:textId="11651B54"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0" w:history="1">
        <w:r w:rsidR="003E17DE" w:rsidRPr="00EA0273">
          <w:rPr>
            <w:rStyle w:val="Hyperlink"/>
            <w:noProof/>
          </w:rPr>
          <w:t>Hình 32. Hiển thị nhân viên (Admin)</w:t>
        </w:r>
        <w:r w:rsidR="003E17DE">
          <w:rPr>
            <w:noProof/>
            <w:webHidden/>
          </w:rPr>
          <w:tab/>
        </w:r>
        <w:r w:rsidR="003E17DE">
          <w:rPr>
            <w:noProof/>
            <w:webHidden/>
          </w:rPr>
          <w:fldChar w:fldCharType="begin"/>
        </w:r>
        <w:r w:rsidR="003E17DE">
          <w:rPr>
            <w:noProof/>
            <w:webHidden/>
          </w:rPr>
          <w:instrText xml:space="preserve"> PAGEREF _Toc169541710 \h </w:instrText>
        </w:r>
        <w:r w:rsidR="003E17DE">
          <w:rPr>
            <w:noProof/>
            <w:webHidden/>
          </w:rPr>
        </w:r>
        <w:r w:rsidR="003E17DE">
          <w:rPr>
            <w:noProof/>
            <w:webHidden/>
          </w:rPr>
          <w:fldChar w:fldCharType="separate"/>
        </w:r>
        <w:r w:rsidR="00B326CA">
          <w:rPr>
            <w:noProof/>
            <w:webHidden/>
          </w:rPr>
          <w:t>40</w:t>
        </w:r>
        <w:r w:rsidR="003E17DE">
          <w:rPr>
            <w:noProof/>
            <w:webHidden/>
          </w:rPr>
          <w:fldChar w:fldCharType="end"/>
        </w:r>
      </w:hyperlink>
    </w:p>
    <w:p w14:paraId="4B16EF09" w14:textId="2A552E3C"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1" w:history="1">
        <w:r w:rsidR="003E17DE" w:rsidRPr="00EA0273">
          <w:rPr>
            <w:rStyle w:val="Hyperlink"/>
            <w:noProof/>
          </w:rPr>
          <w:t>Hình 33. Quản lí thông tin nhân viên (Admin)</w:t>
        </w:r>
        <w:r w:rsidR="003E17DE">
          <w:rPr>
            <w:noProof/>
            <w:webHidden/>
          </w:rPr>
          <w:tab/>
        </w:r>
        <w:r w:rsidR="003E17DE">
          <w:rPr>
            <w:noProof/>
            <w:webHidden/>
          </w:rPr>
          <w:fldChar w:fldCharType="begin"/>
        </w:r>
        <w:r w:rsidR="003E17DE">
          <w:rPr>
            <w:noProof/>
            <w:webHidden/>
          </w:rPr>
          <w:instrText xml:space="preserve"> PAGEREF _Toc169541711 \h </w:instrText>
        </w:r>
        <w:r w:rsidR="003E17DE">
          <w:rPr>
            <w:noProof/>
            <w:webHidden/>
          </w:rPr>
        </w:r>
        <w:r w:rsidR="003E17DE">
          <w:rPr>
            <w:noProof/>
            <w:webHidden/>
          </w:rPr>
          <w:fldChar w:fldCharType="separate"/>
        </w:r>
        <w:r w:rsidR="00B326CA">
          <w:rPr>
            <w:noProof/>
            <w:webHidden/>
          </w:rPr>
          <w:t>40</w:t>
        </w:r>
        <w:r w:rsidR="003E17DE">
          <w:rPr>
            <w:noProof/>
            <w:webHidden/>
          </w:rPr>
          <w:fldChar w:fldCharType="end"/>
        </w:r>
      </w:hyperlink>
    </w:p>
    <w:p w14:paraId="49DD0DFA" w14:textId="1FFE0D19"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2" w:history="1">
        <w:r w:rsidR="003E17DE" w:rsidRPr="00EA0273">
          <w:rPr>
            <w:rStyle w:val="Hyperlink"/>
            <w:noProof/>
          </w:rPr>
          <w:t>Hình 34. Quản lí hóa đơn (Admin)</w:t>
        </w:r>
        <w:r w:rsidR="003E17DE">
          <w:rPr>
            <w:noProof/>
            <w:webHidden/>
          </w:rPr>
          <w:tab/>
        </w:r>
        <w:r w:rsidR="003E17DE">
          <w:rPr>
            <w:noProof/>
            <w:webHidden/>
          </w:rPr>
          <w:fldChar w:fldCharType="begin"/>
        </w:r>
        <w:r w:rsidR="003E17DE">
          <w:rPr>
            <w:noProof/>
            <w:webHidden/>
          </w:rPr>
          <w:instrText xml:space="preserve"> PAGEREF _Toc169541712 \h </w:instrText>
        </w:r>
        <w:r w:rsidR="003E17DE">
          <w:rPr>
            <w:noProof/>
            <w:webHidden/>
          </w:rPr>
        </w:r>
        <w:r w:rsidR="003E17DE">
          <w:rPr>
            <w:noProof/>
            <w:webHidden/>
          </w:rPr>
          <w:fldChar w:fldCharType="separate"/>
        </w:r>
        <w:r w:rsidR="00B326CA">
          <w:rPr>
            <w:noProof/>
            <w:webHidden/>
          </w:rPr>
          <w:t>41</w:t>
        </w:r>
        <w:r w:rsidR="003E17DE">
          <w:rPr>
            <w:noProof/>
            <w:webHidden/>
          </w:rPr>
          <w:fldChar w:fldCharType="end"/>
        </w:r>
      </w:hyperlink>
    </w:p>
    <w:p w14:paraId="406E0444" w14:textId="4593F688"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3" w:history="1">
        <w:r w:rsidR="003E17DE" w:rsidRPr="00EA0273">
          <w:rPr>
            <w:rStyle w:val="Hyperlink"/>
            <w:noProof/>
          </w:rPr>
          <w:t>Hình 35. Quản lí dữ liệu (Admin)</w:t>
        </w:r>
        <w:r w:rsidR="003E17DE">
          <w:rPr>
            <w:noProof/>
            <w:webHidden/>
          </w:rPr>
          <w:tab/>
        </w:r>
        <w:r w:rsidR="003E17DE">
          <w:rPr>
            <w:noProof/>
            <w:webHidden/>
          </w:rPr>
          <w:fldChar w:fldCharType="begin"/>
        </w:r>
        <w:r w:rsidR="003E17DE">
          <w:rPr>
            <w:noProof/>
            <w:webHidden/>
          </w:rPr>
          <w:instrText xml:space="preserve"> PAGEREF _Toc169541713 \h </w:instrText>
        </w:r>
        <w:r w:rsidR="003E17DE">
          <w:rPr>
            <w:noProof/>
            <w:webHidden/>
          </w:rPr>
        </w:r>
        <w:r w:rsidR="003E17DE">
          <w:rPr>
            <w:noProof/>
            <w:webHidden/>
          </w:rPr>
          <w:fldChar w:fldCharType="separate"/>
        </w:r>
        <w:r w:rsidR="00B326CA">
          <w:rPr>
            <w:noProof/>
            <w:webHidden/>
          </w:rPr>
          <w:t>42</w:t>
        </w:r>
        <w:r w:rsidR="003E17DE">
          <w:rPr>
            <w:noProof/>
            <w:webHidden/>
          </w:rPr>
          <w:fldChar w:fldCharType="end"/>
        </w:r>
      </w:hyperlink>
    </w:p>
    <w:p w14:paraId="57A67360" w14:textId="4AE8EC40"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4" w:history="1">
        <w:r w:rsidR="003E17DE" w:rsidRPr="00EA0273">
          <w:rPr>
            <w:rStyle w:val="Hyperlink"/>
            <w:noProof/>
          </w:rPr>
          <w:t>Hình 36. Quản lí khách hàng (Admin)</w:t>
        </w:r>
        <w:r w:rsidR="003E17DE">
          <w:rPr>
            <w:noProof/>
            <w:webHidden/>
          </w:rPr>
          <w:tab/>
        </w:r>
        <w:r w:rsidR="003E17DE">
          <w:rPr>
            <w:noProof/>
            <w:webHidden/>
          </w:rPr>
          <w:fldChar w:fldCharType="begin"/>
        </w:r>
        <w:r w:rsidR="003E17DE">
          <w:rPr>
            <w:noProof/>
            <w:webHidden/>
          </w:rPr>
          <w:instrText xml:space="preserve"> PAGEREF _Toc169541714 \h </w:instrText>
        </w:r>
        <w:r w:rsidR="003E17DE">
          <w:rPr>
            <w:noProof/>
            <w:webHidden/>
          </w:rPr>
        </w:r>
        <w:r w:rsidR="003E17DE">
          <w:rPr>
            <w:noProof/>
            <w:webHidden/>
          </w:rPr>
          <w:fldChar w:fldCharType="separate"/>
        </w:r>
        <w:r w:rsidR="00B326CA">
          <w:rPr>
            <w:noProof/>
            <w:webHidden/>
          </w:rPr>
          <w:t>42</w:t>
        </w:r>
        <w:r w:rsidR="003E17DE">
          <w:rPr>
            <w:noProof/>
            <w:webHidden/>
          </w:rPr>
          <w:fldChar w:fldCharType="end"/>
        </w:r>
      </w:hyperlink>
    </w:p>
    <w:p w14:paraId="27A51F70" w14:textId="231D5164"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5" w:history="1">
        <w:r w:rsidR="003E17DE" w:rsidRPr="00EA0273">
          <w:rPr>
            <w:rStyle w:val="Hyperlink"/>
            <w:noProof/>
            <w:lang w:val="pt-BR"/>
          </w:rPr>
          <w:t>Hình 37. Quản lí mèo (Admin)</w:t>
        </w:r>
        <w:r w:rsidR="003E17DE">
          <w:rPr>
            <w:noProof/>
            <w:webHidden/>
          </w:rPr>
          <w:tab/>
        </w:r>
        <w:r w:rsidR="003E17DE">
          <w:rPr>
            <w:noProof/>
            <w:webHidden/>
          </w:rPr>
          <w:fldChar w:fldCharType="begin"/>
        </w:r>
        <w:r w:rsidR="003E17DE">
          <w:rPr>
            <w:noProof/>
            <w:webHidden/>
          </w:rPr>
          <w:instrText xml:space="preserve"> PAGEREF _Toc169541715 \h </w:instrText>
        </w:r>
        <w:r w:rsidR="003E17DE">
          <w:rPr>
            <w:noProof/>
            <w:webHidden/>
          </w:rPr>
        </w:r>
        <w:r w:rsidR="003E17DE">
          <w:rPr>
            <w:noProof/>
            <w:webHidden/>
          </w:rPr>
          <w:fldChar w:fldCharType="separate"/>
        </w:r>
        <w:r w:rsidR="00B326CA">
          <w:rPr>
            <w:noProof/>
            <w:webHidden/>
          </w:rPr>
          <w:t>43</w:t>
        </w:r>
        <w:r w:rsidR="003E17DE">
          <w:rPr>
            <w:noProof/>
            <w:webHidden/>
          </w:rPr>
          <w:fldChar w:fldCharType="end"/>
        </w:r>
      </w:hyperlink>
    </w:p>
    <w:p w14:paraId="04B3E54E" w14:textId="37DD474D"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6" w:history="1">
        <w:r w:rsidR="003E17DE" w:rsidRPr="00EA0273">
          <w:rPr>
            <w:rStyle w:val="Hyperlink"/>
            <w:noProof/>
          </w:rPr>
          <w:t>Hình 38. Quản lí sản phẩm (Admin)</w:t>
        </w:r>
        <w:r w:rsidR="003E17DE">
          <w:rPr>
            <w:noProof/>
            <w:webHidden/>
          </w:rPr>
          <w:tab/>
        </w:r>
        <w:r w:rsidR="003E17DE">
          <w:rPr>
            <w:noProof/>
            <w:webHidden/>
          </w:rPr>
          <w:fldChar w:fldCharType="begin"/>
        </w:r>
        <w:r w:rsidR="003E17DE">
          <w:rPr>
            <w:noProof/>
            <w:webHidden/>
          </w:rPr>
          <w:instrText xml:space="preserve"> PAGEREF _Toc169541716 \h </w:instrText>
        </w:r>
        <w:r w:rsidR="003E17DE">
          <w:rPr>
            <w:noProof/>
            <w:webHidden/>
          </w:rPr>
        </w:r>
        <w:r w:rsidR="003E17DE">
          <w:rPr>
            <w:noProof/>
            <w:webHidden/>
          </w:rPr>
          <w:fldChar w:fldCharType="separate"/>
        </w:r>
        <w:r w:rsidR="00B326CA">
          <w:rPr>
            <w:noProof/>
            <w:webHidden/>
          </w:rPr>
          <w:t>43</w:t>
        </w:r>
        <w:r w:rsidR="003E17DE">
          <w:rPr>
            <w:noProof/>
            <w:webHidden/>
          </w:rPr>
          <w:fldChar w:fldCharType="end"/>
        </w:r>
      </w:hyperlink>
    </w:p>
    <w:p w14:paraId="04709E1B" w14:textId="41441CE1"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7" w:history="1">
        <w:r w:rsidR="003E17DE" w:rsidRPr="00EA0273">
          <w:rPr>
            <w:rStyle w:val="Hyperlink"/>
            <w:noProof/>
          </w:rPr>
          <w:t>Hình 39. Quản lí bàn (Admin)</w:t>
        </w:r>
        <w:r w:rsidR="003E17DE">
          <w:rPr>
            <w:noProof/>
            <w:webHidden/>
          </w:rPr>
          <w:tab/>
        </w:r>
        <w:r w:rsidR="003E17DE">
          <w:rPr>
            <w:noProof/>
            <w:webHidden/>
          </w:rPr>
          <w:fldChar w:fldCharType="begin"/>
        </w:r>
        <w:r w:rsidR="003E17DE">
          <w:rPr>
            <w:noProof/>
            <w:webHidden/>
          </w:rPr>
          <w:instrText xml:space="preserve"> PAGEREF _Toc169541717 \h </w:instrText>
        </w:r>
        <w:r w:rsidR="003E17DE">
          <w:rPr>
            <w:noProof/>
            <w:webHidden/>
          </w:rPr>
        </w:r>
        <w:r w:rsidR="003E17DE">
          <w:rPr>
            <w:noProof/>
            <w:webHidden/>
          </w:rPr>
          <w:fldChar w:fldCharType="separate"/>
        </w:r>
        <w:r w:rsidR="00B326CA">
          <w:rPr>
            <w:noProof/>
            <w:webHidden/>
          </w:rPr>
          <w:t>44</w:t>
        </w:r>
        <w:r w:rsidR="003E17DE">
          <w:rPr>
            <w:noProof/>
            <w:webHidden/>
          </w:rPr>
          <w:fldChar w:fldCharType="end"/>
        </w:r>
      </w:hyperlink>
    </w:p>
    <w:p w14:paraId="6F6E3132" w14:textId="4D4CC45F"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8" w:history="1">
        <w:r w:rsidR="003E17DE" w:rsidRPr="00EA0273">
          <w:rPr>
            <w:rStyle w:val="Hyperlink"/>
            <w:noProof/>
          </w:rPr>
          <w:t>Hình 40. Đăng nhập/Đăng kí (Master)</w:t>
        </w:r>
        <w:r w:rsidR="003E17DE">
          <w:rPr>
            <w:noProof/>
            <w:webHidden/>
          </w:rPr>
          <w:tab/>
        </w:r>
        <w:r w:rsidR="003E17DE">
          <w:rPr>
            <w:noProof/>
            <w:webHidden/>
          </w:rPr>
          <w:fldChar w:fldCharType="begin"/>
        </w:r>
        <w:r w:rsidR="003E17DE">
          <w:rPr>
            <w:noProof/>
            <w:webHidden/>
          </w:rPr>
          <w:instrText xml:space="preserve"> PAGEREF _Toc169541718 \h </w:instrText>
        </w:r>
        <w:r w:rsidR="003E17DE">
          <w:rPr>
            <w:noProof/>
            <w:webHidden/>
          </w:rPr>
        </w:r>
        <w:r w:rsidR="003E17DE">
          <w:rPr>
            <w:noProof/>
            <w:webHidden/>
          </w:rPr>
          <w:fldChar w:fldCharType="separate"/>
        </w:r>
        <w:r w:rsidR="00B326CA">
          <w:rPr>
            <w:noProof/>
            <w:webHidden/>
          </w:rPr>
          <w:t>45</w:t>
        </w:r>
        <w:r w:rsidR="003E17DE">
          <w:rPr>
            <w:noProof/>
            <w:webHidden/>
          </w:rPr>
          <w:fldChar w:fldCharType="end"/>
        </w:r>
      </w:hyperlink>
    </w:p>
    <w:p w14:paraId="71623EA0" w14:textId="144EA370"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19" w:history="1">
        <w:r w:rsidR="003E17DE" w:rsidRPr="00EA0273">
          <w:rPr>
            <w:rStyle w:val="Hyperlink"/>
            <w:noProof/>
          </w:rPr>
          <w:t>Hình 41. Đăng kí (Master)</w:t>
        </w:r>
        <w:r w:rsidR="003E17DE">
          <w:rPr>
            <w:noProof/>
            <w:webHidden/>
          </w:rPr>
          <w:tab/>
        </w:r>
        <w:r w:rsidR="003E17DE">
          <w:rPr>
            <w:noProof/>
            <w:webHidden/>
          </w:rPr>
          <w:fldChar w:fldCharType="begin"/>
        </w:r>
        <w:r w:rsidR="003E17DE">
          <w:rPr>
            <w:noProof/>
            <w:webHidden/>
          </w:rPr>
          <w:instrText xml:space="preserve"> PAGEREF _Toc169541719 \h </w:instrText>
        </w:r>
        <w:r w:rsidR="003E17DE">
          <w:rPr>
            <w:noProof/>
            <w:webHidden/>
          </w:rPr>
        </w:r>
        <w:r w:rsidR="003E17DE">
          <w:rPr>
            <w:noProof/>
            <w:webHidden/>
          </w:rPr>
          <w:fldChar w:fldCharType="separate"/>
        </w:r>
        <w:r w:rsidR="00B326CA">
          <w:rPr>
            <w:noProof/>
            <w:webHidden/>
          </w:rPr>
          <w:t>45</w:t>
        </w:r>
        <w:r w:rsidR="003E17DE">
          <w:rPr>
            <w:noProof/>
            <w:webHidden/>
          </w:rPr>
          <w:fldChar w:fldCharType="end"/>
        </w:r>
      </w:hyperlink>
    </w:p>
    <w:p w14:paraId="61097CE1" w14:textId="73B053A2"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0" w:history="1">
        <w:r w:rsidR="003E17DE" w:rsidRPr="00EA0273">
          <w:rPr>
            <w:rStyle w:val="Hyperlink"/>
            <w:noProof/>
          </w:rPr>
          <w:t>Hình 42. Chi tiết đăng kí(Master)</w:t>
        </w:r>
        <w:r w:rsidR="003E17DE">
          <w:rPr>
            <w:noProof/>
            <w:webHidden/>
          </w:rPr>
          <w:tab/>
        </w:r>
        <w:r w:rsidR="003E17DE">
          <w:rPr>
            <w:noProof/>
            <w:webHidden/>
          </w:rPr>
          <w:fldChar w:fldCharType="begin"/>
        </w:r>
        <w:r w:rsidR="003E17DE">
          <w:rPr>
            <w:noProof/>
            <w:webHidden/>
          </w:rPr>
          <w:instrText xml:space="preserve"> PAGEREF _Toc169541720 \h </w:instrText>
        </w:r>
        <w:r w:rsidR="003E17DE">
          <w:rPr>
            <w:noProof/>
            <w:webHidden/>
          </w:rPr>
        </w:r>
        <w:r w:rsidR="003E17DE">
          <w:rPr>
            <w:noProof/>
            <w:webHidden/>
          </w:rPr>
          <w:fldChar w:fldCharType="separate"/>
        </w:r>
        <w:r w:rsidR="00B326CA">
          <w:rPr>
            <w:noProof/>
            <w:webHidden/>
          </w:rPr>
          <w:t>46</w:t>
        </w:r>
        <w:r w:rsidR="003E17DE">
          <w:rPr>
            <w:noProof/>
            <w:webHidden/>
          </w:rPr>
          <w:fldChar w:fldCharType="end"/>
        </w:r>
      </w:hyperlink>
    </w:p>
    <w:p w14:paraId="4408AE36" w14:textId="6CB7050B"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1" w:history="1">
        <w:r w:rsidR="003E17DE" w:rsidRPr="00EA0273">
          <w:rPr>
            <w:rStyle w:val="Hyperlink"/>
            <w:noProof/>
          </w:rPr>
          <w:t>Hình 43. Quên mật khẩu (Master)</w:t>
        </w:r>
        <w:r w:rsidR="003E17DE">
          <w:rPr>
            <w:noProof/>
            <w:webHidden/>
          </w:rPr>
          <w:tab/>
        </w:r>
        <w:r w:rsidR="003E17DE">
          <w:rPr>
            <w:noProof/>
            <w:webHidden/>
          </w:rPr>
          <w:fldChar w:fldCharType="begin"/>
        </w:r>
        <w:r w:rsidR="003E17DE">
          <w:rPr>
            <w:noProof/>
            <w:webHidden/>
          </w:rPr>
          <w:instrText xml:space="preserve"> PAGEREF _Toc169541721 \h </w:instrText>
        </w:r>
        <w:r w:rsidR="003E17DE">
          <w:rPr>
            <w:noProof/>
            <w:webHidden/>
          </w:rPr>
        </w:r>
        <w:r w:rsidR="003E17DE">
          <w:rPr>
            <w:noProof/>
            <w:webHidden/>
          </w:rPr>
          <w:fldChar w:fldCharType="separate"/>
        </w:r>
        <w:r w:rsidR="00B326CA">
          <w:rPr>
            <w:noProof/>
            <w:webHidden/>
          </w:rPr>
          <w:t>46</w:t>
        </w:r>
        <w:r w:rsidR="003E17DE">
          <w:rPr>
            <w:noProof/>
            <w:webHidden/>
          </w:rPr>
          <w:fldChar w:fldCharType="end"/>
        </w:r>
      </w:hyperlink>
    </w:p>
    <w:p w14:paraId="1C102BBB" w14:textId="4D1C0324"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2" w:history="1">
        <w:r w:rsidR="003E17DE" w:rsidRPr="00EA0273">
          <w:rPr>
            <w:rStyle w:val="Hyperlink"/>
            <w:noProof/>
          </w:rPr>
          <w:t>Hình 44. Trang chủ Master</w:t>
        </w:r>
        <w:r w:rsidR="003E17DE">
          <w:rPr>
            <w:noProof/>
            <w:webHidden/>
          </w:rPr>
          <w:tab/>
        </w:r>
        <w:r w:rsidR="003E17DE">
          <w:rPr>
            <w:noProof/>
            <w:webHidden/>
          </w:rPr>
          <w:fldChar w:fldCharType="begin"/>
        </w:r>
        <w:r w:rsidR="003E17DE">
          <w:rPr>
            <w:noProof/>
            <w:webHidden/>
          </w:rPr>
          <w:instrText xml:space="preserve"> PAGEREF _Toc169541722 \h </w:instrText>
        </w:r>
        <w:r w:rsidR="003E17DE">
          <w:rPr>
            <w:noProof/>
            <w:webHidden/>
          </w:rPr>
        </w:r>
        <w:r w:rsidR="003E17DE">
          <w:rPr>
            <w:noProof/>
            <w:webHidden/>
          </w:rPr>
          <w:fldChar w:fldCharType="separate"/>
        </w:r>
        <w:r w:rsidR="00B326CA">
          <w:rPr>
            <w:noProof/>
            <w:webHidden/>
          </w:rPr>
          <w:t>47</w:t>
        </w:r>
        <w:r w:rsidR="003E17DE">
          <w:rPr>
            <w:noProof/>
            <w:webHidden/>
          </w:rPr>
          <w:fldChar w:fldCharType="end"/>
        </w:r>
      </w:hyperlink>
    </w:p>
    <w:p w14:paraId="336A5DCE" w14:textId="1A8D9D51"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3" w:history="1">
        <w:r w:rsidR="003E17DE" w:rsidRPr="00EA0273">
          <w:rPr>
            <w:rStyle w:val="Hyperlink"/>
            <w:noProof/>
          </w:rPr>
          <w:t>Hình 45. Quản lí tài khoản người dung (Master)</w:t>
        </w:r>
        <w:r w:rsidR="003E17DE">
          <w:rPr>
            <w:noProof/>
            <w:webHidden/>
          </w:rPr>
          <w:tab/>
        </w:r>
        <w:r w:rsidR="003E17DE">
          <w:rPr>
            <w:noProof/>
            <w:webHidden/>
          </w:rPr>
          <w:fldChar w:fldCharType="begin"/>
        </w:r>
        <w:r w:rsidR="003E17DE">
          <w:rPr>
            <w:noProof/>
            <w:webHidden/>
          </w:rPr>
          <w:instrText xml:space="preserve"> PAGEREF _Toc169541723 \h </w:instrText>
        </w:r>
        <w:r w:rsidR="003E17DE">
          <w:rPr>
            <w:noProof/>
            <w:webHidden/>
          </w:rPr>
        </w:r>
        <w:r w:rsidR="003E17DE">
          <w:rPr>
            <w:noProof/>
            <w:webHidden/>
          </w:rPr>
          <w:fldChar w:fldCharType="separate"/>
        </w:r>
        <w:r w:rsidR="00B326CA">
          <w:rPr>
            <w:noProof/>
            <w:webHidden/>
          </w:rPr>
          <w:t>48</w:t>
        </w:r>
        <w:r w:rsidR="003E17DE">
          <w:rPr>
            <w:noProof/>
            <w:webHidden/>
          </w:rPr>
          <w:fldChar w:fldCharType="end"/>
        </w:r>
      </w:hyperlink>
    </w:p>
    <w:p w14:paraId="129D7C82" w14:textId="2C09D2FB"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4" w:history="1">
        <w:r w:rsidR="003E17DE" w:rsidRPr="00EA0273">
          <w:rPr>
            <w:rStyle w:val="Hyperlink"/>
            <w:noProof/>
          </w:rPr>
          <w:t>Hình 46. Quản lí sản phẩm (Master)</w:t>
        </w:r>
        <w:r w:rsidR="003E17DE">
          <w:rPr>
            <w:noProof/>
            <w:webHidden/>
          </w:rPr>
          <w:tab/>
        </w:r>
        <w:r w:rsidR="003E17DE">
          <w:rPr>
            <w:noProof/>
            <w:webHidden/>
          </w:rPr>
          <w:fldChar w:fldCharType="begin"/>
        </w:r>
        <w:r w:rsidR="003E17DE">
          <w:rPr>
            <w:noProof/>
            <w:webHidden/>
          </w:rPr>
          <w:instrText xml:space="preserve"> PAGEREF _Toc169541724 \h </w:instrText>
        </w:r>
        <w:r w:rsidR="003E17DE">
          <w:rPr>
            <w:noProof/>
            <w:webHidden/>
          </w:rPr>
        </w:r>
        <w:r w:rsidR="003E17DE">
          <w:rPr>
            <w:noProof/>
            <w:webHidden/>
          </w:rPr>
          <w:fldChar w:fldCharType="separate"/>
        </w:r>
        <w:r w:rsidR="00B326CA">
          <w:rPr>
            <w:noProof/>
            <w:webHidden/>
          </w:rPr>
          <w:t>48</w:t>
        </w:r>
        <w:r w:rsidR="003E17DE">
          <w:rPr>
            <w:noProof/>
            <w:webHidden/>
          </w:rPr>
          <w:fldChar w:fldCharType="end"/>
        </w:r>
      </w:hyperlink>
    </w:p>
    <w:p w14:paraId="3EBE4472" w14:textId="77D62280"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5" w:history="1">
        <w:r w:rsidR="003E17DE" w:rsidRPr="00EA0273">
          <w:rPr>
            <w:rStyle w:val="Hyperlink"/>
            <w:noProof/>
          </w:rPr>
          <w:t>Hình 47. Quản lí hóa đơn (Master)</w:t>
        </w:r>
        <w:r w:rsidR="003E17DE">
          <w:rPr>
            <w:noProof/>
            <w:webHidden/>
          </w:rPr>
          <w:tab/>
        </w:r>
        <w:r w:rsidR="003E17DE">
          <w:rPr>
            <w:noProof/>
            <w:webHidden/>
          </w:rPr>
          <w:fldChar w:fldCharType="begin"/>
        </w:r>
        <w:r w:rsidR="003E17DE">
          <w:rPr>
            <w:noProof/>
            <w:webHidden/>
          </w:rPr>
          <w:instrText xml:space="preserve"> PAGEREF _Toc169541725 \h </w:instrText>
        </w:r>
        <w:r w:rsidR="003E17DE">
          <w:rPr>
            <w:noProof/>
            <w:webHidden/>
          </w:rPr>
        </w:r>
        <w:r w:rsidR="003E17DE">
          <w:rPr>
            <w:noProof/>
            <w:webHidden/>
          </w:rPr>
          <w:fldChar w:fldCharType="separate"/>
        </w:r>
        <w:r w:rsidR="00B326CA">
          <w:rPr>
            <w:noProof/>
            <w:webHidden/>
          </w:rPr>
          <w:t>49</w:t>
        </w:r>
        <w:r w:rsidR="003E17DE">
          <w:rPr>
            <w:noProof/>
            <w:webHidden/>
          </w:rPr>
          <w:fldChar w:fldCharType="end"/>
        </w:r>
      </w:hyperlink>
    </w:p>
    <w:p w14:paraId="24548C41" w14:textId="48601924"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6" w:history="1">
        <w:r w:rsidR="003E17DE" w:rsidRPr="00EA0273">
          <w:rPr>
            <w:rStyle w:val="Hyperlink"/>
            <w:noProof/>
          </w:rPr>
          <w:t>Hình 48. Quản lí nhân viên (Master)</w:t>
        </w:r>
        <w:r w:rsidR="003E17DE">
          <w:rPr>
            <w:noProof/>
            <w:webHidden/>
          </w:rPr>
          <w:tab/>
        </w:r>
        <w:r w:rsidR="003E17DE">
          <w:rPr>
            <w:noProof/>
            <w:webHidden/>
          </w:rPr>
          <w:fldChar w:fldCharType="begin"/>
        </w:r>
        <w:r w:rsidR="003E17DE">
          <w:rPr>
            <w:noProof/>
            <w:webHidden/>
          </w:rPr>
          <w:instrText xml:space="preserve"> PAGEREF _Toc169541726 \h </w:instrText>
        </w:r>
        <w:r w:rsidR="003E17DE">
          <w:rPr>
            <w:noProof/>
            <w:webHidden/>
          </w:rPr>
        </w:r>
        <w:r w:rsidR="003E17DE">
          <w:rPr>
            <w:noProof/>
            <w:webHidden/>
          </w:rPr>
          <w:fldChar w:fldCharType="separate"/>
        </w:r>
        <w:r w:rsidR="00B326CA">
          <w:rPr>
            <w:noProof/>
            <w:webHidden/>
          </w:rPr>
          <w:t>49</w:t>
        </w:r>
        <w:r w:rsidR="003E17DE">
          <w:rPr>
            <w:noProof/>
            <w:webHidden/>
          </w:rPr>
          <w:fldChar w:fldCharType="end"/>
        </w:r>
      </w:hyperlink>
    </w:p>
    <w:p w14:paraId="5A954DFD" w14:textId="1326AD76"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7" w:history="1">
        <w:r w:rsidR="003E17DE" w:rsidRPr="00EA0273">
          <w:rPr>
            <w:rStyle w:val="Hyperlink"/>
            <w:noProof/>
          </w:rPr>
          <w:t>Hình 49. Quản lí mèo (Master)</w:t>
        </w:r>
        <w:r w:rsidR="003E17DE">
          <w:rPr>
            <w:noProof/>
            <w:webHidden/>
          </w:rPr>
          <w:tab/>
        </w:r>
        <w:r w:rsidR="003E17DE">
          <w:rPr>
            <w:noProof/>
            <w:webHidden/>
          </w:rPr>
          <w:fldChar w:fldCharType="begin"/>
        </w:r>
        <w:r w:rsidR="003E17DE">
          <w:rPr>
            <w:noProof/>
            <w:webHidden/>
          </w:rPr>
          <w:instrText xml:space="preserve"> PAGEREF _Toc169541727 \h </w:instrText>
        </w:r>
        <w:r w:rsidR="003E17DE">
          <w:rPr>
            <w:noProof/>
            <w:webHidden/>
          </w:rPr>
        </w:r>
        <w:r w:rsidR="003E17DE">
          <w:rPr>
            <w:noProof/>
            <w:webHidden/>
          </w:rPr>
          <w:fldChar w:fldCharType="separate"/>
        </w:r>
        <w:r w:rsidR="00B326CA">
          <w:rPr>
            <w:noProof/>
            <w:webHidden/>
          </w:rPr>
          <w:t>50</w:t>
        </w:r>
        <w:r w:rsidR="003E17DE">
          <w:rPr>
            <w:noProof/>
            <w:webHidden/>
          </w:rPr>
          <w:fldChar w:fldCharType="end"/>
        </w:r>
      </w:hyperlink>
    </w:p>
    <w:p w14:paraId="2CDDBB7A" w14:textId="20DABB3F"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8" w:history="1">
        <w:r w:rsidR="003E17DE" w:rsidRPr="00EA0273">
          <w:rPr>
            <w:rStyle w:val="Hyperlink"/>
            <w:noProof/>
          </w:rPr>
          <w:t>Hình 50. Quản lí hóa đơn (Master)</w:t>
        </w:r>
        <w:r w:rsidR="003E17DE">
          <w:rPr>
            <w:noProof/>
            <w:webHidden/>
          </w:rPr>
          <w:tab/>
        </w:r>
        <w:r w:rsidR="003E17DE">
          <w:rPr>
            <w:noProof/>
            <w:webHidden/>
          </w:rPr>
          <w:fldChar w:fldCharType="begin"/>
        </w:r>
        <w:r w:rsidR="003E17DE">
          <w:rPr>
            <w:noProof/>
            <w:webHidden/>
          </w:rPr>
          <w:instrText xml:space="preserve"> PAGEREF _Toc169541728 \h </w:instrText>
        </w:r>
        <w:r w:rsidR="003E17DE">
          <w:rPr>
            <w:noProof/>
            <w:webHidden/>
          </w:rPr>
        </w:r>
        <w:r w:rsidR="003E17DE">
          <w:rPr>
            <w:noProof/>
            <w:webHidden/>
          </w:rPr>
          <w:fldChar w:fldCharType="separate"/>
        </w:r>
        <w:r w:rsidR="00B326CA">
          <w:rPr>
            <w:noProof/>
            <w:webHidden/>
          </w:rPr>
          <w:t>50</w:t>
        </w:r>
        <w:r w:rsidR="003E17DE">
          <w:rPr>
            <w:noProof/>
            <w:webHidden/>
          </w:rPr>
          <w:fldChar w:fldCharType="end"/>
        </w:r>
      </w:hyperlink>
    </w:p>
    <w:p w14:paraId="516E059F" w14:textId="0CDE73B2"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29" w:history="1">
        <w:r w:rsidR="003E17DE" w:rsidRPr="00EA0273">
          <w:rPr>
            <w:rStyle w:val="Hyperlink"/>
            <w:noProof/>
          </w:rPr>
          <w:t>Hình 51. Quản lí khách hàng (Master)</w:t>
        </w:r>
        <w:r w:rsidR="003E17DE">
          <w:rPr>
            <w:noProof/>
            <w:webHidden/>
          </w:rPr>
          <w:tab/>
        </w:r>
        <w:r w:rsidR="003E17DE">
          <w:rPr>
            <w:noProof/>
            <w:webHidden/>
          </w:rPr>
          <w:fldChar w:fldCharType="begin"/>
        </w:r>
        <w:r w:rsidR="003E17DE">
          <w:rPr>
            <w:noProof/>
            <w:webHidden/>
          </w:rPr>
          <w:instrText xml:space="preserve"> PAGEREF _Toc169541729 \h </w:instrText>
        </w:r>
        <w:r w:rsidR="003E17DE">
          <w:rPr>
            <w:noProof/>
            <w:webHidden/>
          </w:rPr>
        </w:r>
        <w:r w:rsidR="003E17DE">
          <w:rPr>
            <w:noProof/>
            <w:webHidden/>
          </w:rPr>
          <w:fldChar w:fldCharType="separate"/>
        </w:r>
        <w:r w:rsidR="00B326CA">
          <w:rPr>
            <w:noProof/>
            <w:webHidden/>
          </w:rPr>
          <w:t>51</w:t>
        </w:r>
        <w:r w:rsidR="003E17DE">
          <w:rPr>
            <w:noProof/>
            <w:webHidden/>
          </w:rPr>
          <w:fldChar w:fldCharType="end"/>
        </w:r>
      </w:hyperlink>
    </w:p>
    <w:p w14:paraId="04DA777D" w14:textId="741B2E23"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30" w:history="1">
        <w:r w:rsidR="003E17DE" w:rsidRPr="00EA0273">
          <w:rPr>
            <w:rStyle w:val="Hyperlink"/>
            <w:noProof/>
          </w:rPr>
          <w:t>Hình 52. Quản lí nước (Master)</w:t>
        </w:r>
        <w:r w:rsidR="003E17DE">
          <w:rPr>
            <w:noProof/>
            <w:webHidden/>
          </w:rPr>
          <w:tab/>
        </w:r>
        <w:r w:rsidR="003E17DE">
          <w:rPr>
            <w:noProof/>
            <w:webHidden/>
          </w:rPr>
          <w:fldChar w:fldCharType="begin"/>
        </w:r>
        <w:r w:rsidR="003E17DE">
          <w:rPr>
            <w:noProof/>
            <w:webHidden/>
          </w:rPr>
          <w:instrText xml:space="preserve"> PAGEREF _Toc169541730 \h </w:instrText>
        </w:r>
        <w:r w:rsidR="003E17DE">
          <w:rPr>
            <w:noProof/>
            <w:webHidden/>
          </w:rPr>
        </w:r>
        <w:r w:rsidR="003E17DE">
          <w:rPr>
            <w:noProof/>
            <w:webHidden/>
          </w:rPr>
          <w:fldChar w:fldCharType="separate"/>
        </w:r>
        <w:r w:rsidR="00B326CA">
          <w:rPr>
            <w:noProof/>
            <w:webHidden/>
          </w:rPr>
          <w:t>51</w:t>
        </w:r>
        <w:r w:rsidR="003E17DE">
          <w:rPr>
            <w:noProof/>
            <w:webHidden/>
          </w:rPr>
          <w:fldChar w:fldCharType="end"/>
        </w:r>
      </w:hyperlink>
    </w:p>
    <w:p w14:paraId="4C2697E7" w14:textId="2FB3EB54" w:rsidR="003E17DE" w:rsidRDefault="00000000">
      <w:pPr>
        <w:pStyle w:val="TableofFigures"/>
        <w:tabs>
          <w:tab w:val="right" w:leader="dot" w:pos="9016"/>
        </w:tabs>
        <w:rPr>
          <w:rFonts w:asciiTheme="minorHAnsi" w:eastAsiaTheme="minorEastAsia" w:hAnsiTheme="minorHAnsi" w:cstheme="minorBidi"/>
          <w:noProof/>
          <w:sz w:val="24"/>
          <w:szCs w:val="24"/>
        </w:rPr>
      </w:pPr>
      <w:hyperlink w:anchor="_Toc169541731" w:history="1">
        <w:r w:rsidR="003E17DE" w:rsidRPr="00EA0273">
          <w:rPr>
            <w:rStyle w:val="Hyperlink"/>
            <w:noProof/>
          </w:rPr>
          <w:t>Hình 53. Quản lí đánh giá (Master)</w:t>
        </w:r>
        <w:r w:rsidR="003E17DE">
          <w:rPr>
            <w:noProof/>
            <w:webHidden/>
          </w:rPr>
          <w:tab/>
        </w:r>
        <w:r w:rsidR="003E17DE">
          <w:rPr>
            <w:noProof/>
            <w:webHidden/>
          </w:rPr>
          <w:fldChar w:fldCharType="begin"/>
        </w:r>
        <w:r w:rsidR="003E17DE">
          <w:rPr>
            <w:noProof/>
            <w:webHidden/>
          </w:rPr>
          <w:instrText xml:space="preserve"> PAGEREF _Toc169541731 \h </w:instrText>
        </w:r>
        <w:r w:rsidR="003E17DE">
          <w:rPr>
            <w:noProof/>
            <w:webHidden/>
          </w:rPr>
        </w:r>
        <w:r w:rsidR="003E17DE">
          <w:rPr>
            <w:noProof/>
            <w:webHidden/>
          </w:rPr>
          <w:fldChar w:fldCharType="separate"/>
        </w:r>
        <w:r w:rsidR="00B326CA">
          <w:rPr>
            <w:noProof/>
            <w:webHidden/>
          </w:rPr>
          <w:t>52</w:t>
        </w:r>
        <w:r w:rsidR="003E17DE">
          <w:rPr>
            <w:noProof/>
            <w:webHidden/>
          </w:rPr>
          <w:fldChar w:fldCharType="end"/>
        </w:r>
      </w:hyperlink>
    </w:p>
    <w:p w14:paraId="5C6BDDFE" w14:textId="7F9E5A2C" w:rsidR="00897319" w:rsidRDefault="00BE194E" w:rsidP="00897319">
      <w:pPr>
        <w:spacing w:line="360" w:lineRule="auto"/>
        <w:jc w:val="left"/>
        <w:rPr>
          <w:b/>
        </w:rPr>
      </w:pPr>
      <w:r w:rsidRPr="007308A4">
        <w:rPr>
          <w:b/>
        </w:rPr>
        <w:fldChar w:fldCharType="end"/>
      </w:r>
    </w:p>
    <w:p w14:paraId="3D97B05D" w14:textId="77777777" w:rsidR="00BC6C4F" w:rsidRPr="007308A4" w:rsidRDefault="00B172DE" w:rsidP="001B1344">
      <w:pPr>
        <w:pStyle w:val="Heading1"/>
        <w:spacing w:line="360" w:lineRule="auto"/>
        <w:rPr>
          <w:rFonts w:cs="Times New Roman"/>
          <w:b w:val="0"/>
          <w:sz w:val="26"/>
          <w:szCs w:val="26"/>
          <w:lang w:val="vi-VN"/>
        </w:rPr>
      </w:pPr>
      <w:r w:rsidRPr="007308A4">
        <w:rPr>
          <w:rFonts w:cs="Times New Roman"/>
          <w:sz w:val="26"/>
          <w:szCs w:val="26"/>
        </w:rPr>
        <w:br w:type="page"/>
      </w:r>
    </w:p>
    <w:p w14:paraId="2E94A104" w14:textId="71DF5DA1" w:rsidR="00F51D46" w:rsidRPr="007308A4" w:rsidRDefault="00E41E2A" w:rsidP="001B1344">
      <w:pPr>
        <w:pStyle w:val="Heading1"/>
        <w:spacing w:line="360" w:lineRule="auto"/>
        <w:rPr>
          <w:rFonts w:cs="Times New Roman"/>
          <w:sz w:val="26"/>
          <w:szCs w:val="26"/>
          <w:lang w:val="vi-VN"/>
        </w:rPr>
      </w:pPr>
      <w:bookmarkStart w:id="10" w:name="_Toc169539459"/>
      <w:bookmarkStart w:id="11" w:name="_Toc169542325"/>
      <w:r>
        <w:rPr>
          <w:rFonts w:cs="Times New Roman"/>
          <w:sz w:val="26"/>
          <w:szCs w:val="26"/>
        </w:rPr>
        <w:lastRenderedPageBreak/>
        <w:t>CHƯƠNG</w:t>
      </w:r>
      <w:r w:rsidR="004819C3" w:rsidRPr="007308A4">
        <w:rPr>
          <w:rFonts w:cs="Times New Roman"/>
          <w:sz w:val="26"/>
          <w:szCs w:val="26"/>
          <w:lang w:val="vi-VN"/>
        </w:rPr>
        <w:t xml:space="preserve"> I: </w:t>
      </w:r>
      <w:r w:rsidR="00C775FE" w:rsidRPr="007308A4">
        <w:rPr>
          <w:rFonts w:cs="Times New Roman"/>
          <w:sz w:val="26"/>
          <w:szCs w:val="26"/>
          <w:lang w:val="vi-VN"/>
        </w:rPr>
        <w:t>TỔNG QUAN ĐỀ TÀI</w:t>
      </w:r>
      <w:bookmarkEnd w:id="10"/>
      <w:bookmarkEnd w:id="11"/>
    </w:p>
    <w:p w14:paraId="6BC0A318" w14:textId="45D5A291" w:rsidR="00171551" w:rsidRPr="00B172DE" w:rsidRDefault="26287B90" w:rsidP="00F8223C">
      <w:pPr>
        <w:pStyle w:val="Heading2"/>
        <w:spacing w:line="360" w:lineRule="auto"/>
        <w:rPr>
          <w:b w:val="0"/>
          <w:lang w:val="vi-VN"/>
        </w:rPr>
      </w:pPr>
      <w:bookmarkStart w:id="12" w:name="_Toc169539460"/>
      <w:bookmarkStart w:id="13" w:name="_Toc169542326"/>
      <w:r w:rsidRPr="00B172DE">
        <w:rPr>
          <w:lang w:val="vi-VN"/>
        </w:rPr>
        <w:t>1.1</w:t>
      </w:r>
      <w:r w:rsidR="4FE8CEA8" w:rsidRPr="00B172DE">
        <w:rPr>
          <w:lang w:val="vi-VN"/>
        </w:rPr>
        <w:t>.</w:t>
      </w:r>
      <w:r w:rsidRPr="00B172DE">
        <w:rPr>
          <w:lang w:val="vi-VN"/>
        </w:rPr>
        <w:t xml:space="preserve"> </w:t>
      </w:r>
      <w:r w:rsidRPr="00C775FE">
        <w:rPr>
          <w:lang w:val="vi-VN"/>
        </w:rPr>
        <w:t>Lý</w:t>
      </w:r>
      <w:r w:rsidRPr="00B172DE">
        <w:rPr>
          <w:lang w:val="vi-VN"/>
        </w:rPr>
        <w:t xml:space="preserve"> do chọn đề </w:t>
      </w:r>
      <w:r>
        <w:rPr>
          <w:lang w:val="vi-VN"/>
        </w:rPr>
        <w:t>tài</w:t>
      </w:r>
      <w:r w:rsidR="004819C3">
        <w:rPr>
          <w:lang w:val="vi-VN"/>
        </w:rPr>
        <w:t>:</w:t>
      </w:r>
      <w:bookmarkEnd w:id="12"/>
      <w:bookmarkEnd w:id="13"/>
    </w:p>
    <w:p w14:paraId="583DD218" w14:textId="6AAB6C77" w:rsidR="00171551" w:rsidRPr="007308A4" w:rsidRDefault="26287B90" w:rsidP="00F8223C">
      <w:pPr>
        <w:pStyle w:val="NormalWeb"/>
        <w:spacing w:line="360" w:lineRule="auto"/>
        <w:ind w:left="360" w:firstLine="360"/>
        <w:rPr>
          <w:sz w:val="26"/>
          <w:szCs w:val="26"/>
          <w:lang w:val="vi-VN"/>
        </w:rPr>
      </w:pPr>
      <w:r w:rsidRPr="007308A4">
        <w:rPr>
          <w:sz w:val="26"/>
          <w:szCs w:val="26"/>
          <w:lang w:val="vi-VN"/>
        </w:rPr>
        <w:t>Trong những năm gần đây, mô hình kinh doanh cà phê mèo đã trở thành một xu hướng phổ biến không chỉ ở Việt Nam mà còn ở trên toàn thế giới. Các quán cà phê mèo không chỉ là nơi khách hàng có thể thưởng thức đồ uống ngon lành mà còn là không gian thư giãn, nơi họ có thể tương tác với những chú mèo đáng yêu. Tuy nhiên, việc quản lý một quán cà phê mèo không hề đơn giản. Chủ quán phải quản lý nhiều khía cạnh khác nhau từ đặt hàng, dịch vụ khách hàng, đến chăm sóc mèo. Vì vậy, nhu cầu về một hệ thống quản lý hiệu quả và chuyên nghiệp là vô cùng cấp thiết. Đây chính là lý do chúng tôi chọn đề tài “Xây dựng ứng dụng quản lý quán cà phê mèo” nhằm cung cấp một giải pháp tổng thể giúp chủ quán vận hành hiệu quả hơn.</w:t>
      </w:r>
    </w:p>
    <w:p w14:paraId="77CEFC99" w14:textId="4F4808FC" w:rsidR="00770B04" w:rsidRPr="007308A4" w:rsidRDefault="1959C6FD" w:rsidP="00F8223C">
      <w:pPr>
        <w:pStyle w:val="Heading2"/>
        <w:spacing w:line="360" w:lineRule="auto"/>
        <w:rPr>
          <w:rFonts w:cs="Times New Roman"/>
          <w:szCs w:val="26"/>
          <w:lang w:val="vi-VN"/>
        </w:rPr>
      </w:pPr>
      <w:bookmarkStart w:id="14" w:name="_Toc169539461"/>
      <w:bookmarkStart w:id="15" w:name="_Toc169542327"/>
      <w:r w:rsidRPr="007308A4">
        <w:rPr>
          <w:rFonts w:cs="Times New Roman"/>
          <w:szCs w:val="26"/>
          <w:lang w:val="vi-VN"/>
        </w:rPr>
        <w:t xml:space="preserve">1.2. </w:t>
      </w:r>
      <w:r w:rsidR="00DF63D5" w:rsidRPr="007308A4">
        <w:rPr>
          <w:rFonts w:cs="Times New Roman"/>
          <w:szCs w:val="26"/>
          <w:lang w:val="vi-VN"/>
        </w:rPr>
        <w:t>Khảo sát hiện trạng</w:t>
      </w:r>
      <w:r w:rsidR="00F361E1" w:rsidRPr="007308A4">
        <w:rPr>
          <w:rFonts w:cs="Times New Roman"/>
          <w:szCs w:val="26"/>
          <w:lang w:val="vi-VN"/>
        </w:rPr>
        <w:t>:</w:t>
      </w:r>
      <w:bookmarkEnd w:id="14"/>
      <w:bookmarkEnd w:id="15"/>
    </w:p>
    <w:p w14:paraId="74F1CE35" w14:textId="77777777" w:rsidR="005E6B48" w:rsidRPr="007308A4" w:rsidRDefault="005E6B48" w:rsidP="00387521">
      <w:pPr>
        <w:spacing w:before="100" w:beforeAutospacing="1" w:after="100" w:afterAutospacing="1" w:line="360" w:lineRule="auto"/>
        <w:ind w:firstLine="360"/>
        <w:jc w:val="left"/>
        <w:rPr>
          <w:rFonts w:eastAsia="Times New Roman"/>
          <w:kern w:val="0"/>
          <w:lang w:val="vi-VN"/>
          <w14:ligatures w14:val="none"/>
        </w:rPr>
      </w:pPr>
      <w:r w:rsidRPr="007308A4">
        <w:rPr>
          <w:rFonts w:eastAsia="Times New Roman"/>
          <w:kern w:val="0"/>
          <w:lang w:val="vi-VN"/>
          <w14:ligatures w14:val="none"/>
        </w:rPr>
        <w:t>Hiện tại, các quán cà phê mèo thường sử dụng phương pháp quản lý thủ công hoặc các phần mềm quản lý không chuyên dụng. Điều này dẫn đến nhiều hạn chế:</w:t>
      </w:r>
    </w:p>
    <w:p w14:paraId="0D1A31C8" w14:textId="3BF2951B" w:rsidR="00DA2795" w:rsidRDefault="00DA2795" w:rsidP="00F8223C">
      <w:pPr>
        <w:pStyle w:val="Heading3"/>
        <w:spacing w:line="360" w:lineRule="auto"/>
        <w:ind w:firstLine="360"/>
        <w:rPr>
          <w:lang w:val="vi-VN"/>
        </w:rPr>
      </w:pPr>
      <w:bookmarkStart w:id="16" w:name="_Toc169539462"/>
      <w:bookmarkStart w:id="17" w:name="_Toc169542328"/>
      <w:r w:rsidRPr="00DA2795">
        <w:rPr>
          <w:lang w:val="vi-VN"/>
        </w:rPr>
        <w:t>1</w:t>
      </w:r>
      <w:r>
        <w:rPr>
          <w:lang w:val="vi-VN"/>
        </w:rPr>
        <w:t xml:space="preserve">.2.1. </w:t>
      </w:r>
      <w:r w:rsidR="005E6B48" w:rsidRPr="00DA2795">
        <w:rPr>
          <w:lang w:val="vi-VN"/>
        </w:rPr>
        <w:t>Quản lý thủ công:</w:t>
      </w:r>
      <w:bookmarkEnd w:id="16"/>
      <w:bookmarkEnd w:id="17"/>
      <w:r w:rsidR="005E6B48" w:rsidRPr="00DA2795">
        <w:rPr>
          <w:lang w:val="vi-VN"/>
        </w:rPr>
        <w:t xml:space="preserve"> </w:t>
      </w:r>
    </w:p>
    <w:p w14:paraId="7B80AD14" w14:textId="3A529490" w:rsidR="005E6B48" w:rsidRPr="007308A4" w:rsidRDefault="005E6B48" w:rsidP="00F8223C">
      <w:pPr>
        <w:spacing w:before="100" w:beforeAutospacing="1" w:after="100" w:afterAutospacing="1" w:line="360" w:lineRule="auto"/>
        <w:ind w:firstLine="360"/>
        <w:jc w:val="left"/>
        <w:rPr>
          <w:rFonts w:eastAsia="Times New Roman"/>
          <w:kern w:val="0"/>
          <w:lang w:val="vi-VN"/>
          <w14:ligatures w14:val="none"/>
        </w:rPr>
      </w:pPr>
      <w:r w:rsidRPr="007308A4">
        <w:rPr>
          <w:rFonts w:eastAsia="Times New Roman"/>
          <w:kern w:val="0"/>
          <w:lang w:val="vi-VN"/>
          <w14:ligatures w14:val="none"/>
        </w:rPr>
        <w:t>Việc quản lý sổ sách, đặt bàn, theo dõi doanh thu, chi phí bằng giấy tờ rất dễ gây ra nhầm lẫn, mất mát thông tin và khó khăn trong việc tổng hợp, phân tích dữ liệu.</w:t>
      </w:r>
    </w:p>
    <w:p w14:paraId="2BC92CBF" w14:textId="4CF57A05" w:rsidR="00DA2795" w:rsidRDefault="00DA2795" w:rsidP="00F8223C">
      <w:pPr>
        <w:pStyle w:val="Heading3"/>
        <w:spacing w:line="360" w:lineRule="auto"/>
        <w:ind w:firstLine="360"/>
        <w:rPr>
          <w:lang w:val="vi-VN"/>
        </w:rPr>
      </w:pPr>
      <w:bookmarkStart w:id="18" w:name="_Toc169539463"/>
      <w:bookmarkStart w:id="19" w:name="_Toc169542329"/>
      <w:r>
        <w:rPr>
          <w:lang w:val="vi-VN"/>
        </w:rPr>
        <w:t xml:space="preserve">1.2.2. </w:t>
      </w:r>
      <w:r w:rsidR="005E6B48" w:rsidRPr="00DA2795">
        <w:rPr>
          <w:lang w:val="vi-VN"/>
        </w:rPr>
        <w:t>Phần mềm không chuyên dụng:</w:t>
      </w:r>
      <w:bookmarkEnd w:id="18"/>
      <w:bookmarkEnd w:id="19"/>
      <w:r w:rsidR="005E6B48" w:rsidRPr="00DA2795">
        <w:rPr>
          <w:lang w:val="vi-VN"/>
        </w:rPr>
        <w:t xml:space="preserve"> </w:t>
      </w:r>
    </w:p>
    <w:p w14:paraId="127CD2C7" w14:textId="25615449" w:rsidR="005E6B48" w:rsidRPr="007308A4" w:rsidRDefault="005E6B48" w:rsidP="00F8223C">
      <w:pPr>
        <w:spacing w:before="100" w:beforeAutospacing="1" w:after="100" w:afterAutospacing="1" w:line="360" w:lineRule="auto"/>
        <w:ind w:firstLine="360"/>
        <w:rPr>
          <w:rFonts w:eastAsia="Times New Roman"/>
          <w:kern w:val="0"/>
          <w:lang w:val="vi-VN"/>
          <w14:ligatures w14:val="none"/>
        </w:rPr>
      </w:pPr>
      <w:r w:rsidRPr="007308A4">
        <w:rPr>
          <w:rFonts w:eastAsia="Times New Roman"/>
          <w:kern w:val="0"/>
          <w:lang w:val="vi-VN"/>
          <w14:ligatures w14:val="none"/>
        </w:rPr>
        <w:t xml:space="preserve">Một số quán có sử dụng phần mềm quản lý quán cà phê hoặc nhà hàng, </w:t>
      </w:r>
      <w:r w:rsidR="00DA2795" w:rsidRPr="007308A4">
        <w:rPr>
          <w:rFonts w:eastAsia="Times New Roman"/>
          <w:kern w:val="0"/>
          <w:lang w:val="vi-VN"/>
          <w14:ligatures w14:val="none"/>
        </w:rPr>
        <w:t xml:space="preserve">thế </w:t>
      </w:r>
      <w:r w:rsidRPr="007308A4">
        <w:rPr>
          <w:rFonts w:eastAsia="Times New Roman"/>
          <w:kern w:val="0"/>
          <w:lang w:val="vi-VN"/>
          <w14:ligatures w14:val="none"/>
        </w:rPr>
        <w:t>nhưng những phần mềm này thường không tối ưu hóa cho việc quản lý các dịch vụ đặc thù của quán cà phê mèo, ví dụ như lịch chăm sóc mèo, quản lý thông tin mèo, và dịch vụ cho thuê mèo.</w:t>
      </w:r>
    </w:p>
    <w:p w14:paraId="49B94507" w14:textId="5689C7F8" w:rsidR="00DA2795" w:rsidRDefault="00DA2795" w:rsidP="007308A4">
      <w:pPr>
        <w:pStyle w:val="Heading3"/>
        <w:spacing w:line="360" w:lineRule="auto"/>
        <w:ind w:firstLine="360"/>
        <w:rPr>
          <w:lang w:val="vi-VN"/>
        </w:rPr>
      </w:pPr>
      <w:bookmarkStart w:id="20" w:name="_Toc169539464"/>
      <w:bookmarkStart w:id="21" w:name="_Toc169542330"/>
      <w:r>
        <w:rPr>
          <w:lang w:val="vi-VN"/>
        </w:rPr>
        <w:t xml:space="preserve">1.2.3. </w:t>
      </w:r>
      <w:r w:rsidR="005E6B48" w:rsidRPr="00DA2795">
        <w:rPr>
          <w:lang w:val="vi-VN"/>
        </w:rPr>
        <w:t>Thiếu tính năng hỗ trợ khách hàng:</w:t>
      </w:r>
      <w:bookmarkEnd w:id="20"/>
      <w:bookmarkEnd w:id="21"/>
      <w:r w:rsidR="005E6B48" w:rsidRPr="00DA2795">
        <w:rPr>
          <w:lang w:val="vi-VN"/>
        </w:rPr>
        <w:t xml:space="preserve"> </w:t>
      </w:r>
    </w:p>
    <w:p w14:paraId="56513662" w14:textId="77777777" w:rsidR="002C6490" w:rsidRDefault="005E6B48" w:rsidP="00B7475A">
      <w:pPr>
        <w:spacing w:before="100" w:beforeAutospacing="1" w:after="100" w:afterAutospacing="1" w:line="360" w:lineRule="auto"/>
        <w:ind w:firstLine="360"/>
        <w:jc w:val="left"/>
        <w:rPr>
          <w:rFonts w:eastAsia="Times New Roman"/>
          <w:kern w:val="0"/>
          <w:lang w:val="vi-VN"/>
          <w14:ligatures w14:val="none"/>
        </w:rPr>
      </w:pPr>
      <w:r w:rsidRPr="7E51B8EE">
        <w:rPr>
          <w:rFonts w:eastAsia="Times New Roman"/>
          <w:kern w:val="0"/>
          <w:lang w:val="vi-VN"/>
          <w14:ligatures w14:val="none"/>
        </w:rPr>
        <w:t>Các ứng dụng hiện tại thường thiếu tính năng tương tác với khách hàng như đặt chỗ trực tuyến, theo dõi tình trạng đơn hàng và phản hồi dịch vụ.</w:t>
      </w:r>
    </w:p>
    <w:p w14:paraId="545963D1" w14:textId="165F050B" w:rsidR="660AB9C9" w:rsidRPr="007308A4" w:rsidRDefault="660AB9C9" w:rsidP="007308A4">
      <w:pPr>
        <w:pStyle w:val="Heading2"/>
        <w:spacing w:line="360" w:lineRule="auto"/>
        <w:rPr>
          <w:rFonts w:cs="Times New Roman"/>
          <w:szCs w:val="26"/>
          <w:lang w:val="vi-VN"/>
        </w:rPr>
      </w:pPr>
      <w:bookmarkStart w:id="22" w:name="_Toc169539465"/>
      <w:bookmarkStart w:id="23" w:name="_Toc169542331"/>
      <w:r w:rsidRPr="007308A4">
        <w:rPr>
          <w:rFonts w:cs="Times New Roman"/>
          <w:szCs w:val="26"/>
          <w:lang w:val="vi-VN"/>
        </w:rPr>
        <w:lastRenderedPageBreak/>
        <w:t>1.3. Phạm vi đề tài:</w:t>
      </w:r>
      <w:bookmarkEnd w:id="22"/>
      <w:bookmarkEnd w:id="23"/>
      <w:r w:rsidRPr="007308A4">
        <w:rPr>
          <w:rFonts w:cs="Times New Roman"/>
          <w:szCs w:val="26"/>
          <w:lang w:val="vi-VN"/>
        </w:rPr>
        <w:t xml:space="preserve"> </w:t>
      </w:r>
    </w:p>
    <w:p w14:paraId="64DA8F0D" w14:textId="7837B451" w:rsidR="480330DC" w:rsidRPr="007308A4" w:rsidRDefault="3496FE3F" w:rsidP="00B7475A">
      <w:pPr>
        <w:spacing w:before="240" w:after="240" w:line="360" w:lineRule="auto"/>
        <w:ind w:firstLine="360"/>
        <w:rPr>
          <w:rFonts w:eastAsia="Times New Roman"/>
          <w:lang w:val="vi-VN"/>
        </w:rPr>
      </w:pPr>
      <w:r w:rsidRPr="007308A4">
        <w:rPr>
          <w:rFonts w:eastAsia="Times New Roman"/>
          <w:lang w:val="vi-VN"/>
        </w:rPr>
        <w:t xml:space="preserve">Ứng dụng </w:t>
      </w:r>
      <w:r w:rsidR="00034177" w:rsidRPr="007308A4">
        <w:rPr>
          <w:rFonts w:eastAsia="Times New Roman"/>
          <w:lang w:val="vi-VN"/>
        </w:rPr>
        <w:t>được</w:t>
      </w:r>
      <w:r w:rsidR="00B7475A" w:rsidRPr="007308A4">
        <w:rPr>
          <w:rFonts w:eastAsia="Times New Roman"/>
          <w:lang w:val="vi-VN"/>
        </w:rPr>
        <w:t xml:space="preserve"> </w:t>
      </w:r>
      <w:r w:rsidR="00034177" w:rsidRPr="007308A4">
        <w:rPr>
          <w:rFonts w:eastAsia="Times New Roman"/>
          <w:lang w:val="vi-VN"/>
        </w:rPr>
        <w:t xml:space="preserve">sử dụng trên nền tảng Windows </w:t>
      </w:r>
      <w:r w:rsidRPr="007308A4">
        <w:rPr>
          <w:rFonts w:eastAsia="Times New Roman"/>
          <w:lang w:val="vi-VN"/>
        </w:rPr>
        <w:t>chủ yếu hướng đến ba nhóm người dùng</w:t>
      </w:r>
      <w:r w:rsidR="178CE711" w:rsidRPr="007308A4">
        <w:rPr>
          <w:rFonts w:eastAsia="Times New Roman"/>
          <w:lang w:val="vi-VN"/>
        </w:rPr>
        <w:t xml:space="preserve"> (độ</w:t>
      </w:r>
      <w:r w:rsidR="46219CC8" w:rsidRPr="007308A4">
        <w:rPr>
          <w:rFonts w:eastAsia="Times New Roman"/>
          <w:lang w:val="vi-VN"/>
        </w:rPr>
        <w:t xml:space="preserve"> tuổi </w:t>
      </w:r>
      <w:r w:rsidR="00034177" w:rsidRPr="007308A4">
        <w:rPr>
          <w:rFonts w:eastAsia="Times New Roman"/>
          <w:lang w:val="vi-VN"/>
        </w:rPr>
        <w:t>từ 16 trở lên</w:t>
      </w:r>
      <w:r w:rsidR="620DC229" w:rsidRPr="007308A4">
        <w:rPr>
          <w:rFonts w:eastAsia="Times New Roman"/>
          <w:lang w:val="vi-VN"/>
        </w:rPr>
        <w:t>):</w:t>
      </w:r>
    </w:p>
    <w:p w14:paraId="58EEACB7" w14:textId="5377A731" w:rsidR="0CC13C62" w:rsidRPr="007308A4" w:rsidRDefault="0CC13C62" w:rsidP="00C2000F">
      <w:pPr>
        <w:pStyle w:val="ListParagraph"/>
        <w:numPr>
          <w:ilvl w:val="0"/>
          <w:numId w:val="45"/>
        </w:numPr>
        <w:spacing w:after="0" w:line="360" w:lineRule="auto"/>
        <w:rPr>
          <w:lang w:val="vi-VN"/>
        </w:rPr>
      </w:pPr>
      <w:r w:rsidRPr="007308A4">
        <w:rPr>
          <w:lang w:val="vi-VN"/>
        </w:rPr>
        <w:t xml:space="preserve">Những người sở hữu </w:t>
      </w:r>
      <w:r w:rsidR="0018689B" w:rsidRPr="007308A4">
        <w:rPr>
          <w:lang w:val="vi-VN"/>
        </w:rPr>
        <w:t>hợp pháp của</w:t>
      </w:r>
      <w:r w:rsidRPr="007308A4">
        <w:rPr>
          <w:lang w:val="vi-VN"/>
        </w:rPr>
        <w:t xml:space="preserve"> hệ thống quán cà phê mèo.</w:t>
      </w:r>
    </w:p>
    <w:p w14:paraId="4346E30A" w14:textId="74787C44" w:rsidR="0CC13C62" w:rsidRPr="007308A4" w:rsidRDefault="02F1B9F3" w:rsidP="00C2000F">
      <w:pPr>
        <w:pStyle w:val="ListParagraph"/>
        <w:numPr>
          <w:ilvl w:val="0"/>
          <w:numId w:val="45"/>
        </w:numPr>
        <w:spacing w:after="0" w:line="360" w:lineRule="auto"/>
        <w:rPr>
          <w:lang w:val="vi-VN"/>
        </w:rPr>
      </w:pPr>
      <w:r w:rsidRPr="007308A4">
        <w:rPr>
          <w:lang w:val="vi-VN"/>
        </w:rPr>
        <w:t>Những</w:t>
      </w:r>
      <w:r w:rsidR="0CC13C62" w:rsidRPr="007308A4">
        <w:rPr>
          <w:lang w:val="vi-VN"/>
        </w:rPr>
        <w:t xml:space="preserve"> người làm việc tại quán cà phê mèo, có nhiệm vụ quản lý các hoạt động hàng ngày.</w:t>
      </w:r>
    </w:p>
    <w:p w14:paraId="2B6348C4" w14:textId="62A9FBF7" w:rsidR="1C92018B" w:rsidRDefault="0CC13C62" w:rsidP="00C2000F">
      <w:pPr>
        <w:pStyle w:val="ListParagraph"/>
        <w:numPr>
          <w:ilvl w:val="1"/>
          <w:numId w:val="41"/>
        </w:numPr>
        <w:tabs>
          <w:tab w:val="left" w:pos="720"/>
        </w:tabs>
        <w:spacing w:after="0" w:line="360" w:lineRule="auto"/>
        <w:ind w:left="720"/>
        <w:rPr>
          <w:lang w:val="vi-VN"/>
        </w:rPr>
      </w:pPr>
      <w:r w:rsidRPr="3302DA06">
        <w:rPr>
          <w:lang w:val="vi-VN"/>
        </w:rPr>
        <w:t>Những người sử dụng dịch vụ của quán cà phê mèo, bao gồm việc đặt bàn, gọi đồ uống, và thanh toán trực tuyến.</w:t>
      </w:r>
    </w:p>
    <w:p w14:paraId="2BD7425D" w14:textId="3EE89728" w:rsidR="002C6490" w:rsidRPr="007308A4" w:rsidRDefault="00C16CED" w:rsidP="007308A4">
      <w:pPr>
        <w:spacing w:line="360" w:lineRule="auto"/>
        <w:jc w:val="left"/>
        <w:rPr>
          <w:rFonts w:eastAsia="Times New Roman"/>
          <w:lang w:val="vi-VN"/>
        </w:rPr>
      </w:pPr>
      <w:r w:rsidRPr="007308A4">
        <w:rPr>
          <w:rFonts w:eastAsia="Times New Roman"/>
        </w:rPr>
        <w:br w:type="page"/>
      </w:r>
    </w:p>
    <w:p w14:paraId="3F176070" w14:textId="75C61E47" w:rsidR="004252DE" w:rsidRPr="007308A4" w:rsidRDefault="00E41E2A" w:rsidP="003E3C06">
      <w:pPr>
        <w:pStyle w:val="Heading1"/>
        <w:spacing w:line="360" w:lineRule="auto"/>
        <w:rPr>
          <w:rFonts w:cs="Times New Roman"/>
          <w:sz w:val="26"/>
          <w:szCs w:val="26"/>
          <w:lang w:val="vi-VN"/>
        </w:rPr>
      </w:pPr>
      <w:bookmarkStart w:id="24" w:name="_Toc169539466"/>
      <w:bookmarkStart w:id="25" w:name="_Toc169542332"/>
      <w:r>
        <w:rPr>
          <w:rFonts w:cs="Times New Roman"/>
          <w:sz w:val="26"/>
          <w:szCs w:val="26"/>
        </w:rPr>
        <w:lastRenderedPageBreak/>
        <w:t>CHƯƠNG</w:t>
      </w:r>
      <w:r w:rsidR="00C775FE" w:rsidRPr="007308A4">
        <w:rPr>
          <w:rFonts w:cs="Times New Roman"/>
          <w:sz w:val="26"/>
          <w:szCs w:val="26"/>
          <w:lang w:val="vi-VN"/>
        </w:rPr>
        <w:t xml:space="preserve"> </w:t>
      </w:r>
      <w:r w:rsidR="003E3C06">
        <w:rPr>
          <w:rFonts w:cs="Times New Roman"/>
          <w:sz w:val="26"/>
          <w:szCs w:val="26"/>
        </w:rPr>
        <w:t>II</w:t>
      </w:r>
      <w:r w:rsidR="00C775FE" w:rsidRPr="007308A4">
        <w:rPr>
          <w:rFonts w:cs="Times New Roman"/>
          <w:sz w:val="26"/>
          <w:szCs w:val="26"/>
          <w:lang w:val="vi-VN"/>
        </w:rPr>
        <w:t xml:space="preserve">: CƠ SỞ </w:t>
      </w:r>
      <w:r w:rsidR="00C2000F" w:rsidRPr="007308A4">
        <w:rPr>
          <w:rFonts w:cs="Times New Roman"/>
          <w:sz w:val="26"/>
          <w:szCs w:val="26"/>
          <w:lang w:val="vi-VN"/>
        </w:rPr>
        <w:t>LÍ</w:t>
      </w:r>
      <w:r w:rsidR="00C775FE" w:rsidRPr="007308A4">
        <w:rPr>
          <w:rFonts w:cs="Times New Roman"/>
          <w:sz w:val="26"/>
          <w:szCs w:val="26"/>
          <w:lang w:val="vi-VN"/>
        </w:rPr>
        <w:t xml:space="preserve"> THUYẾT:</w:t>
      </w:r>
      <w:bookmarkEnd w:id="24"/>
      <w:bookmarkEnd w:id="25"/>
    </w:p>
    <w:p w14:paraId="5AB019BF" w14:textId="3DC32A43" w:rsidR="00C30CA2" w:rsidRPr="00C2000F" w:rsidRDefault="2EA1793D" w:rsidP="007308A4">
      <w:pPr>
        <w:pStyle w:val="Heading2"/>
        <w:spacing w:line="360" w:lineRule="auto"/>
      </w:pPr>
      <w:bookmarkStart w:id="26" w:name="_Toc169539467"/>
      <w:bookmarkStart w:id="27" w:name="_Toc169542333"/>
      <w:r w:rsidRPr="6EB1F085">
        <w:rPr>
          <w:lang w:val="vi-VN"/>
        </w:rPr>
        <w:t>2.</w:t>
      </w:r>
      <w:r w:rsidR="00934FCE" w:rsidRPr="6EB1F085">
        <w:rPr>
          <w:lang w:val="vi-VN"/>
        </w:rPr>
        <w:t xml:space="preserve">1. </w:t>
      </w:r>
      <w:r w:rsidR="00B2451A" w:rsidRPr="6EB1F085">
        <w:rPr>
          <w:lang w:val="vi-VN"/>
        </w:rPr>
        <w:t xml:space="preserve">Cơ sở </w:t>
      </w:r>
      <w:r w:rsidR="000471E7" w:rsidRPr="6EB1F085">
        <w:rPr>
          <w:lang w:val="vi-VN"/>
        </w:rPr>
        <w:t>nền tảng:</w:t>
      </w:r>
      <w:bookmarkEnd w:id="26"/>
      <w:bookmarkEnd w:id="27"/>
    </w:p>
    <w:p w14:paraId="6F556EAB" w14:textId="741A4155" w:rsidR="00934FCE" w:rsidRDefault="456D0DBC" w:rsidP="00387521">
      <w:pPr>
        <w:pStyle w:val="Heading3"/>
        <w:spacing w:line="360" w:lineRule="auto"/>
        <w:rPr>
          <w:lang w:val="vi-VN"/>
        </w:rPr>
      </w:pPr>
      <w:bookmarkStart w:id="28" w:name="_Toc169539468"/>
      <w:bookmarkStart w:id="29" w:name="_Toc169542334"/>
      <w:r w:rsidRPr="6EB1F085">
        <w:rPr>
          <w:lang w:val="vi-VN"/>
        </w:rPr>
        <w:t>2.</w:t>
      </w:r>
      <w:r w:rsidR="000471E7" w:rsidRPr="6EB1F085">
        <w:rPr>
          <w:lang w:val="vi-VN"/>
        </w:rPr>
        <w:t>1.1.</w:t>
      </w:r>
      <w:r w:rsidR="00A10660" w:rsidRPr="6EB1F085">
        <w:rPr>
          <w:lang w:val="vi-VN"/>
        </w:rPr>
        <w:t xml:space="preserve"> Winform C# </w:t>
      </w:r>
      <w:r w:rsidR="008A578D" w:rsidRPr="6EB1F085">
        <w:rPr>
          <w:lang w:val="vi-VN"/>
        </w:rPr>
        <w:t xml:space="preserve">.NET </w:t>
      </w:r>
      <w:r w:rsidR="000471E7" w:rsidRPr="00C2000F">
        <w:t>Framework</w:t>
      </w:r>
      <w:r w:rsidR="000471E7" w:rsidRPr="6EB1F085">
        <w:rPr>
          <w:lang w:val="vi-VN"/>
        </w:rPr>
        <w:t>:</w:t>
      </w:r>
      <w:bookmarkEnd w:id="28"/>
      <w:bookmarkEnd w:id="29"/>
    </w:p>
    <w:p w14:paraId="3ECCD88C" w14:textId="3C49C3A9" w:rsidR="008A578D" w:rsidRPr="007308A4" w:rsidRDefault="48C7D05D" w:rsidP="007308A4">
      <w:pPr>
        <w:pStyle w:val="Heading4"/>
        <w:spacing w:line="360" w:lineRule="auto"/>
        <w:ind w:firstLine="720"/>
        <w:rPr>
          <w:rFonts w:cs="Times New Roman"/>
          <w:lang w:val="vi-VN"/>
        </w:rPr>
      </w:pPr>
      <w:bookmarkStart w:id="30" w:name="_Toc169539469"/>
      <w:bookmarkStart w:id="31" w:name="_Toc169542335"/>
      <w:r>
        <w:rPr>
          <w:rFonts w:eastAsia="Times New Roman"/>
          <w:kern w:val="0"/>
          <w:lang w:val="vi-VN"/>
          <w14:ligatures w14:val="none"/>
        </w:rPr>
        <w:t>2.</w:t>
      </w:r>
      <w:r w:rsidR="00CD3017">
        <w:rPr>
          <w:rFonts w:eastAsia="Times New Roman"/>
          <w:kern w:val="0"/>
          <w:lang w:val="vi-VN"/>
          <w14:ligatures w14:val="none"/>
        </w:rPr>
        <w:t>1.1.1</w:t>
      </w:r>
      <w:r w:rsidR="000471E7">
        <w:rPr>
          <w:rFonts w:eastAsia="Times New Roman"/>
          <w:kern w:val="0"/>
          <w:lang w:val="vi-VN"/>
          <w14:ligatures w14:val="none"/>
        </w:rPr>
        <w:t>.</w:t>
      </w:r>
      <w:r w:rsidR="00122F03">
        <w:rPr>
          <w:rFonts w:eastAsia="Times New Roman"/>
          <w:kern w:val="0"/>
          <w:lang w:val="vi-VN"/>
          <w14:ligatures w14:val="none"/>
        </w:rPr>
        <w:t xml:space="preserve"> </w:t>
      </w:r>
      <w:r w:rsidR="00122F03">
        <w:rPr>
          <w:lang w:val="vi-VN"/>
        </w:rPr>
        <w:t>Winform C# là gì?</w:t>
      </w:r>
      <w:bookmarkEnd w:id="30"/>
      <w:bookmarkEnd w:id="31"/>
    </w:p>
    <w:p w14:paraId="064023EF" w14:textId="7D768594" w:rsidR="00122F03" w:rsidRDefault="00453CF0" w:rsidP="00387521">
      <w:pPr>
        <w:spacing w:line="360" w:lineRule="auto"/>
        <w:ind w:firstLine="720"/>
        <w:rPr>
          <w:lang w:val="vi-VN"/>
        </w:rPr>
      </w:pPr>
      <w:r w:rsidRPr="00453CF0">
        <w:rPr>
          <w:lang w:val="vi-VN"/>
        </w:rPr>
        <w:t>WinForms (</w:t>
      </w:r>
      <w:r>
        <w:rPr>
          <w:lang w:val="vi-VN"/>
        </w:rPr>
        <w:t xml:space="preserve">hay </w:t>
      </w:r>
      <w:r w:rsidRPr="00453CF0">
        <w:rPr>
          <w:lang w:val="vi-VN"/>
        </w:rPr>
        <w:t xml:space="preserve">Windows Forms) là một thư viện UI (giao diện người dùng) cho phép các lập trình viên xây dựng các ứng dụng desktop cho hệ điều hành Windows. WinForms là một phần của .NET Framework và được phát triển bởi Microsoft. </w:t>
      </w:r>
      <w:r w:rsidR="00A57AD7">
        <w:rPr>
          <w:lang w:val="vi-VN"/>
        </w:rPr>
        <w:t>Bằng cách s</w:t>
      </w:r>
      <w:r w:rsidRPr="00453CF0">
        <w:rPr>
          <w:lang w:val="vi-VN"/>
        </w:rPr>
        <w:t>ử dụng C# và .NET Framework, WinForms cung cấp một nền tảng mạnh mẽ và dễ sử dụng cho việc tạo các giao diện người dùng đồ họa.</w:t>
      </w:r>
    </w:p>
    <w:p w14:paraId="5CF91BAA" w14:textId="0BBCC556" w:rsidR="00B95705" w:rsidRDefault="00C2000F" w:rsidP="007308A4">
      <w:pPr>
        <w:pStyle w:val="Heading4"/>
        <w:spacing w:line="360" w:lineRule="auto"/>
        <w:ind w:firstLine="720"/>
        <w:rPr>
          <w:lang w:val="vi-VN"/>
        </w:rPr>
      </w:pPr>
      <w:bookmarkStart w:id="32" w:name="_Toc169539470"/>
      <w:bookmarkStart w:id="33" w:name="_Toc169542336"/>
      <w:r>
        <w:rPr>
          <w:lang w:val="vi-VN"/>
        </w:rPr>
        <w:t>2.</w:t>
      </w:r>
      <w:r w:rsidR="00CD3017" w:rsidRPr="6EB1F085">
        <w:rPr>
          <w:lang w:val="vi-VN"/>
        </w:rPr>
        <w:t>1.1.2</w:t>
      </w:r>
      <w:r w:rsidR="00B95705" w:rsidRPr="6EB1F085">
        <w:rPr>
          <w:lang w:val="vi-VN"/>
        </w:rPr>
        <w:t>. Ưu điểm</w:t>
      </w:r>
      <w:r w:rsidR="00CD3017" w:rsidRPr="6EB1F085">
        <w:rPr>
          <w:lang w:val="vi-VN"/>
        </w:rPr>
        <w:t xml:space="preserve"> của Winform</w:t>
      </w:r>
      <w:r w:rsidR="00B95705" w:rsidRPr="6EB1F085">
        <w:rPr>
          <w:lang w:val="vi-VN"/>
        </w:rPr>
        <w:t>:</w:t>
      </w:r>
      <w:bookmarkEnd w:id="32"/>
      <w:bookmarkEnd w:id="33"/>
    </w:p>
    <w:p w14:paraId="6C4D4B09" w14:textId="4230B29D" w:rsidR="00B95705" w:rsidRPr="00B95705" w:rsidRDefault="00B95705" w:rsidP="00165455">
      <w:pPr>
        <w:spacing w:before="120" w:line="360" w:lineRule="auto"/>
        <w:rPr>
          <w:lang w:val="vi-VN"/>
        </w:rPr>
      </w:pPr>
      <w:r>
        <w:rPr>
          <w:lang w:val="vi-VN"/>
        </w:rPr>
        <w:t xml:space="preserve">- </w:t>
      </w:r>
      <w:r w:rsidRPr="00B95705">
        <w:rPr>
          <w:lang w:val="vi-VN"/>
        </w:rPr>
        <w:t>Dễ học và sử dụng: WinForms cung cấp các công cụ và thành phần trực quan giúp lập trình viên nhanh chóng thiết kế và xây dựng giao diện người dùng.</w:t>
      </w:r>
    </w:p>
    <w:p w14:paraId="6C448609" w14:textId="5BD00616" w:rsidR="00B95705" w:rsidRPr="00B95705" w:rsidRDefault="00B95705" w:rsidP="00165455">
      <w:pPr>
        <w:spacing w:before="120" w:line="360" w:lineRule="auto"/>
        <w:rPr>
          <w:lang w:val="vi-VN"/>
        </w:rPr>
      </w:pPr>
      <w:r>
        <w:rPr>
          <w:lang w:val="vi-VN"/>
        </w:rPr>
        <w:t xml:space="preserve">- </w:t>
      </w:r>
      <w:r w:rsidRPr="00B95705">
        <w:rPr>
          <w:lang w:val="vi-VN"/>
        </w:rPr>
        <w:t>Hỗ trợ mạnh mẽ từ Microsoft: Là một phần của .NET Framework, WinForms được hỗ trợ và cập nhật liên tục bởi Microsoft.</w:t>
      </w:r>
    </w:p>
    <w:p w14:paraId="1BD70B85" w14:textId="66E3717F" w:rsidR="00B95705" w:rsidRPr="00B95705" w:rsidRDefault="00B95705" w:rsidP="00165455">
      <w:pPr>
        <w:spacing w:before="120" w:line="360" w:lineRule="auto"/>
        <w:rPr>
          <w:lang w:val="vi-VN"/>
        </w:rPr>
      </w:pPr>
      <w:r>
        <w:rPr>
          <w:lang w:val="vi-VN"/>
        </w:rPr>
        <w:t xml:space="preserve">- </w:t>
      </w:r>
      <w:r w:rsidRPr="00B95705">
        <w:rPr>
          <w:lang w:val="vi-VN"/>
        </w:rPr>
        <w:t>Thư viện thành phần phong phú: WinForms cung cấp nhiều thành phần giao diện như button, textbox, label, và các điều khiển khác, giúp lập trình viên dễ dàng tạo ra các ứng dụng phong phú về chức năng.</w:t>
      </w:r>
    </w:p>
    <w:p w14:paraId="23E1B7B9" w14:textId="575DF23A" w:rsidR="00B95705" w:rsidRPr="00B95705" w:rsidRDefault="00B95705" w:rsidP="00C16CED">
      <w:pPr>
        <w:spacing w:before="120" w:line="360" w:lineRule="auto"/>
        <w:rPr>
          <w:lang w:val="vi-VN"/>
        </w:rPr>
      </w:pPr>
      <w:r>
        <w:rPr>
          <w:lang w:val="vi-VN"/>
        </w:rPr>
        <w:t xml:space="preserve">- </w:t>
      </w:r>
      <w:r w:rsidRPr="00B95705">
        <w:rPr>
          <w:lang w:val="vi-VN"/>
        </w:rPr>
        <w:t>Tích hợp tốt với Visual Studio: Visual Studio cung cấp các công cụ kéo thả (drag-and-drop) và các tiện ích hỗ trợ lập trình, giúp tăng tốc độ phát triển ứng dụng.</w:t>
      </w:r>
    </w:p>
    <w:p w14:paraId="2D76C2AF" w14:textId="051C18A6" w:rsidR="00B95705" w:rsidRDefault="00B95705" w:rsidP="00C16CED">
      <w:pPr>
        <w:spacing w:before="120" w:line="360" w:lineRule="auto"/>
        <w:rPr>
          <w:lang w:val="vi-VN"/>
        </w:rPr>
      </w:pPr>
      <w:r>
        <w:rPr>
          <w:lang w:val="vi-VN"/>
        </w:rPr>
        <w:t xml:space="preserve">- </w:t>
      </w:r>
      <w:r w:rsidRPr="00B95705">
        <w:rPr>
          <w:lang w:val="vi-VN"/>
        </w:rPr>
        <w:t>Độ ổn định cao: Được sử dụng rộng rãi và đã tồn tại lâu dài, WinForms có độ ổn định cao và được cộng đồng sử dụng rộng rãi.</w:t>
      </w:r>
    </w:p>
    <w:p w14:paraId="6878A609" w14:textId="763D7AF1" w:rsidR="00180595" w:rsidRDefault="00C2000F" w:rsidP="00C16CED">
      <w:pPr>
        <w:pStyle w:val="Heading4"/>
        <w:spacing w:line="360" w:lineRule="auto"/>
        <w:ind w:firstLine="360"/>
        <w:rPr>
          <w:lang w:val="vi-VN"/>
        </w:rPr>
      </w:pPr>
      <w:bookmarkStart w:id="34" w:name="_Toc169539471"/>
      <w:bookmarkStart w:id="35" w:name="_Toc169542337"/>
      <w:r>
        <w:rPr>
          <w:lang w:val="vi-VN"/>
        </w:rPr>
        <w:t>2.</w:t>
      </w:r>
      <w:r w:rsidR="00CD3017" w:rsidRPr="6EB1F085">
        <w:rPr>
          <w:lang w:val="vi-VN"/>
        </w:rPr>
        <w:t>1.1.3</w:t>
      </w:r>
      <w:r w:rsidR="00180595" w:rsidRPr="6EB1F085">
        <w:rPr>
          <w:lang w:val="vi-VN"/>
        </w:rPr>
        <w:t>. Nhược điểm</w:t>
      </w:r>
      <w:r w:rsidR="00CD3017" w:rsidRPr="6EB1F085">
        <w:rPr>
          <w:lang w:val="vi-VN"/>
        </w:rPr>
        <w:t xml:space="preserve"> của Winform</w:t>
      </w:r>
      <w:r w:rsidR="00180595" w:rsidRPr="6EB1F085">
        <w:rPr>
          <w:lang w:val="vi-VN"/>
        </w:rPr>
        <w:t>:</w:t>
      </w:r>
      <w:bookmarkEnd w:id="34"/>
      <w:bookmarkEnd w:id="35"/>
    </w:p>
    <w:p w14:paraId="68AE4B54" w14:textId="67DBE929" w:rsidR="00D34137" w:rsidRPr="00D34137" w:rsidRDefault="00D34137" w:rsidP="00387521">
      <w:pPr>
        <w:spacing w:line="360" w:lineRule="auto"/>
        <w:rPr>
          <w:lang w:val="vi-VN"/>
        </w:rPr>
      </w:pPr>
      <w:r>
        <w:rPr>
          <w:lang w:val="vi-VN"/>
        </w:rPr>
        <w:t xml:space="preserve">- </w:t>
      </w:r>
      <w:r w:rsidRPr="00D34137">
        <w:rPr>
          <w:lang w:val="vi-VN"/>
        </w:rPr>
        <w:t>Giới hạn trong Windows: WinForms chủ yếu được thiết kế để chạy trên hệ điều hành Windows, do đó hạn chế khả năng đa nền tảng.</w:t>
      </w:r>
    </w:p>
    <w:p w14:paraId="018CCE74" w14:textId="59ABAAD2" w:rsidR="00D34137" w:rsidRPr="00D34137" w:rsidRDefault="00D34137" w:rsidP="00387521">
      <w:pPr>
        <w:spacing w:line="360" w:lineRule="auto"/>
        <w:rPr>
          <w:lang w:val="vi-VN"/>
        </w:rPr>
      </w:pPr>
      <w:r>
        <w:rPr>
          <w:lang w:val="vi-VN"/>
        </w:rPr>
        <w:t xml:space="preserve">- </w:t>
      </w:r>
      <w:r w:rsidRPr="00D34137">
        <w:rPr>
          <w:lang w:val="vi-VN"/>
        </w:rPr>
        <w:t>Hiệu năng kém hơn WPF: So với WPF (Windows Presentation Foundation), WinForms có hiệu năng đồ họa kém hơn và ít khả năng tùy chỉnh giao diện người dùng.</w:t>
      </w:r>
    </w:p>
    <w:p w14:paraId="11D8F210" w14:textId="2B805137" w:rsidR="00D34137" w:rsidRPr="00D34137" w:rsidRDefault="00D34137" w:rsidP="00387521">
      <w:pPr>
        <w:spacing w:line="360" w:lineRule="auto"/>
        <w:rPr>
          <w:lang w:val="vi-VN"/>
        </w:rPr>
      </w:pPr>
      <w:r>
        <w:rPr>
          <w:lang w:val="vi-VN"/>
        </w:rPr>
        <w:lastRenderedPageBreak/>
        <w:t xml:space="preserve">- </w:t>
      </w:r>
      <w:r w:rsidRPr="00D34137">
        <w:rPr>
          <w:lang w:val="vi-VN"/>
        </w:rPr>
        <w:t>Khó mở rộng: WinForms có một số hạn chế trong việc mở rộng và tùy chỉnh các điều khiển phức tạp.</w:t>
      </w:r>
    </w:p>
    <w:p w14:paraId="269FE819" w14:textId="350F493E" w:rsidR="00180595" w:rsidRDefault="00D34137" w:rsidP="00387521">
      <w:pPr>
        <w:spacing w:line="360" w:lineRule="auto"/>
        <w:rPr>
          <w:lang w:val="vi-VN"/>
        </w:rPr>
      </w:pPr>
      <w:r>
        <w:rPr>
          <w:lang w:val="vi-VN"/>
        </w:rPr>
        <w:t xml:space="preserve">- </w:t>
      </w:r>
      <w:r w:rsidRPr="00D34137">
        <w:rPr>
          <w:lang w:val="vi-VN"/>
        </w:rPr>
        <w:t>Công nghệ cũ: WinForms là một công nghệ đã tồn tại lâu, và mặc dù vẫn được sử dụng rộng rãi, nó không phải là lựa chọn tốt nhất cho các ứng dụng mới cần sự linh hoạt và hiệu năng cao.</w:t>
      </w:r>
    </w:p>
    <w:p w14:paraId="6A5B01EF" w14:textId="03A5FA43" w:rsidR="002E0026" w:rsidRPr="007308A4" w:rsidRDefault="00C2000F" w:rsidP="00387521">
      <w:pPr>
        <w:pStyle w:val="Heading3"/>
        <w:spacing w:line="360" w:lineRule="auto"/>
        <w:rPr>
          <w:rFonts w:cs="Times New Roman"/>
          <w:szCs w:val="26"/>
          <w:lang w:val="vi-VN"/>
        </w:rPr>
      </w:pPr>
      <w:bookmarkStart w:id="36" w:name="_Toc169539472"/>
      <w:bookmarkStart w:id="37" w:name="_Toc169542338"/>
      <w:r>
        <w:rPr>
          <w:lang w:val="vi-VN"/>
        </w:rPr>
        <w:t>2.</w:t>
      </w:r>
      <w:r w:rsidR="002E0026" w:rsidRPr="6EB1F085">
        <w:rPr>
          <w:lang w:val="vi-VN"/>
        </w:rPr>
        <w:t xml:space="preserve">1.2. </w:t>
      </w:r>
      <w:r w:rsidR="002E0026" w:rsidRPr="007308A4">
        <w:rPr>
          <w:rFonts w:cs="Times New Roman"/>
          <w:szCs w:val="26"/>
          <w:lang w:val="vi-VN"/>
        </w:rPr>
        <w:t>Framework</w:t>
      </w:r>
      <w:r w:rsidR="002E0026" w:rsidRPr="6EB1F085">
        <w:rPr>
          <w:lang w:val="vi-VN"/>
        </w:rPr>
        <w:t xml:space="preserve"> UI Bunifu:</w:t>
      </w:r>
      <w:bookmarkEnd w:id="36"/>
      <w:bookmarkEnd w:id="37"/>
    </w:p>
    <w:p w14:paraId="56E4B4F9" w14:textId="39FC9894" w:rsidR="006D0AE1" w:rsidRPr="007308A4" w:rsidRDefault="00C2000F" w:rsidP="00C16CED">
      <w:pPr>
        <w:pStyle w:val="Heading4"/>
        <w:spacing w:line="360" w:lineRule="auto"/>
        <w:ind w:firstLine="720"/>
        <w:rPr>
          <w:rFonts w:cs="Times New Roman"/>
          <w:lang w:val="vi-VN"/>
        </w:rPr>
      </w:pPr>
      <w:bookmarkStart w:id="38" w:name="_Toc169539473"/>
      <w:bookmarkStart w:id="39" w:name="_Toc169542339"/>
      <w:r>
        <w:rPr>
          <w:lang w:val="vi-VN"/>
        </w:rPr>
        <w:t>2.</w:t>
      </w:r>
      <w:r w:rsidR="00CD3017" w:rsidRPr="6EB1F085">
        <w:rPr>
          <w:lang w:val="vi-VN"/>
        </w:rPr>
        <w:t>1.2.1</w:t>
      </w:r>
      <w:r w:rsidR="006D0AE1" w:rsidRPr="6EB1F085">
        <w:rPr>
          <w:lang w:val="vi-VN"/>
        </w:rPr>
        <w:t>. Bunifu là gì?</w:t>
      </w:r>
      <w:bookmarkEnd w:id="38"/>
      <w:bookmarkEnd w:id="39"/>
    </w:p>
    <w:p w14:paraId="34E28ACC" w14:textId="67262944" w:rsidR="006D0AE1" w:rsidRDefault="00BB5CC8" w:rsidP="00387521">
      <w:pPr>
        <w:spacing w:line="360" w:lineRule="auto"/>
        <w:ind w:firstLine="720"/>
        <w:rPr>
          <w:lang w:val="vi-VN"/>
        </w:rPr>
      </w:pPr>
      <w:r w:rsidRPr="00BB5CC8">
        <w:rPr>
          <w:lang w:val="vi-VN"/>
        </w:rPr>
        <w:t>Bunifu là một thư viện UI cho WinForms và WPF, cung cấp các thành phần và điều khiển giao diện hiện đại và dễ tùy chỉnh. Được phát triển bởi công ty Bunifu Technologies, thư viện này nhằm mục đích cải thiện giao diện người dùng và trải nghiệm người dùng (UX) trong các ứng dụng desktop. Bunifu cung cấp các thành phần như buttons, sliders, datagrids, và nhiều thành phần khác với thiết kế tinh tế và hiệu ứng đẹp mắt.</w:t>
      </w:r>
    </w:p>
    <w:p w14:paraId="7D714427" w14:textId="1BF36F9A" w:rsidR="00BB5CC8" w:rsidRDefault="00C2000F" w:rsidP="00C16CED">
      <w:pPr>
        <w:pStyle w:val="Heading4"/>
        <w:spacing w:line="360" w:lineRule="auto"/>
        <w:ind w:firstLine="720"/>
        <w:rPr>
          <w:lang w:val="vi-VN"/>
        </w:rPr>
      </w:pPr>
      <w:bookmarkStart w:id="40" w:name="_Toc169539474"/>
      <w:bookmarkStart w:id="41" w:name="_Toc169542340"/>
      <w:r>
        <w:rPr>
          <w:lang w:val="vi-VN"/>
        </w:rPr>
        <w:t>2.</w:t>
      </w:r>
      <w:r w:rsidR="00CD3017" w:rsidRPr="6EB1F085">
        <w:rPr>
          <w:lang w:val="vi-VN"/>
        </w:rPr>
        <w:t>1.2.2</w:t>
      </w:r>
      <w:r w:rsidR="00BB5CC8" w:rsidRPr="6EB1F085">
        <w:rPr>
          <w:lang w:val="vi-VN"/>
        </w:rPr>
        <w:t>. Ưu điểm</w:t>
      </w:r>
      <w:r w:rsidR="00CD3017" w:rsidRPr="6EB1F085">
        <w:rPr>
          <w:lang w:val="vi-VN"/>
        </w:rPr>
        <w:t xml:space="preserve"> của Bunifu</w:t>
      </w:r>
      <w:r w:rsidR="00BB5CC8" w:rsidRPr="6EB1F085">
        <w:rPr>
          <w:lang w:val="vi-VN"/>
        </w:rPr>
        <w:t>:</w:t>
      </w:r>
      <w:bookmarkEnd w:id="40"/>
      <w:bookmarkEnd w:id="41"/>
    </w:p>
    <w:p w14:paraId="5C786572" w14:textId="61963DC4" w:rsidR="00011F5C" w:rsidRPr="00011F5C" w:rsidRDefault="00011F5C" w:rsidP="00387521">
      <w:pPr>
        <w:spacing w:line="360" w:lineRule="auto"/>
        <w:rPr>
          <w:lang w:val="vi-VN"/>
        </w:rPr>
      </w:pPr>
      <w:r>
        <w:rPr>
          <w:lang w:val="vi-VN"/>
        </w:rPr>
        <w:t xml:space="preserve">- </w:t>
      </w:r>
      <w:r w:rsidRPr="00011F5C">
        <w:rPr>
          <w:lang w:val="vi-VN"/>
        </w:rPr>
        <w:t>Giao diện hiện đại và đẹp mắt: Bunifu cung cấp các thành phần giao diện với thiết kế hiện đại, giúp ứng dụng của bạn trông chuyên nghiệp và hấp dẫn hơn.</w:t>
      </w:r>
    </w:p>
    <w:p w14:paraId="11D89C96" w14:textId="11EE68F1" w:rsidR="00011F5C" w:rsidRPr="00011F5C" w:rsidRDefault="00011F5C" w:rsidP="00387521">
      <w:pPr>
        <w:spacing w:line="360" w:lineRule="auto"/>
        <w:rPr>
          <w:lang w:val="vi-VN"/>
        </w:rPr>
      </w:pPr>
      <w:r>
        <w:rPr>
          <w:lang w:val="vi-VN"/>
        </w:rPr>
        <w:t xml:space="preserve">- </w:t>
      </w:r>
      <w:r w:rsidRPr="00011F5C">
        <w:rPr>
          <w:lang w:val="vi-VN"/>
        </w:rPr>
        <w:t>Dễ sử dụng: Các thành phần của Bunifu dễ dàng tích hợp vào các dự án WinForms hoặc WPF mà không cần nhiều công sức tùy chỉnh.</w:t>
      </w:r>
    </w:p>
    <w:p w14:paraId="3DFBD59F" w14:textId="3D8919F1" w:rsidR="00011F5C" w:rsidRPr="00011F5C" w:rsidRDefault="00011F5C" w:rsidP="00387521">
      <w:pPr>
        <w:spacing w:line="360" w:lineRule="auto"/>
        <w:rPr>
          <w:lang w:val="vi-VN"/>
        </w:rPr>
      </w:pPr>
      <w:r>
        <w:rPr>
          <w:lang w:val="vi-VN"/>
        </w:rPr>
        <w:t xml:space="preserve">- </w:t>
      </w:r>
      <w:r w:rsidRPr="00011F5C">
        <w:rPr>
          <w:lang w:val="vi-VN"/>
        </w:rPr>
        <w:t>Hiệu ứng mượt mà: Bunifu cung cấp các hiệu ứng chuyển động và hình ảnh mượt mà, nâng cao trải nghiệm người dùng.</w:t>
      </w:r>
    </w:p>
    <w:p w14:paraId="013F1845" w14:textId="6E5BB900" w:rsidR="00011F5C" w:rsidRPr="00011F5C" w:rsidRDefault="00011F5C" w:rsidP="00387521">
      <w:pPr>
        <w:spacing w:line="360" w:lineRule="auto"/>
        <w:rPr>
          <w:lang w:val="vi-VN"/>
        </w:rPr>
      </w:pPr>
      <w:r>
        <w:rPr>
          <w:lang w:val="vi-VN"/>
        </w:rPr>
        <w:t xml:space="preserve">- </w:t>
      </w:r>
      <w:r w:rsidRPr="00011F5C">
        <w:rPr>
          <w:lang w:val="vi-VN"/>
        </w:rPr>
        <w:t>Hỗ trợ tốt và tài liệu phong phú: Bunifu cung cấp tài liệu chi tiết và hỗ trợ kỹ thuật từ nhà phát triển, giúp giải quyết các vấn đề nhanh chóng.</w:t>
      </w:r>
    </w:p>
    <w:p w14:paraId="353E0C3B" w14:textId="3E3C421C" w:rsidR="00BB5CC8" w:rsidRDefault="00011F5C" w:rsidP="00387521">
      <w:pPr>
        <w:spacing w:line="360" w:lineRule="auto"/>
        <w:rPr>
          <w:lang w:val="vi-VN"/>
        </w:rPr>
      </w:pPr>
      <w:r>
        <w:rPr>
          <w:lang w:val="vi-VN"/>
        </w:rPr>
        <w:t xml:space="preserve">- </w:t>
      </w:r>
      <w:r w:rsidRPr="00011F5C">
        <w:rPr>
          <w:lang w:val="vi-VN"/>
        </w:rPr>
        <w:t>Tính năng đa dạng: Thư viện cung cấp nhiều loại thành phần và điều khiển, giúp bạn dễ dàng thêm các tính năng phức tạp vào ứng dụng của mình.</w:t>
      </w:r>
    </w:p>
    <w:p w14:paraId="59A27A2B" w14:textId="64A3DD9C" w:rsidR="00C11DDE" w:rsidRDefault="00165455" w:rsidP="00C16CED">
      <w:pPr>
        <w:pStyle w:val="Heading4"/>
        <w:spacing w:line="360" w:lineRule="auto"/>
        <w:ind w:firstLine="720"/>
        <w:rPr>
          <w:lang w:val="vi-VN"/>
        </w:rPr>
      </w:pPr>
      <w:bookmarkStart w:id="42" w:name="_Toc169539475"/>
      <w:bookmarkStart w:id="43" w:name="_Toc169542341"/>
      <w:r>
        <w:rPr>
          <w:lang w:val="vi-VN"/>
        </w:rPr>
        <w:lastRenderedPageBreak/>
        <w:t>2.1.2</w:t>
      </w:r>
      <w:r w:rsidR="00C11DDE" w:rsidRPr="00B172DE">
        <w:rPr>
          <w:lang w:val="vi-VN"/>
        </w:rPr>
        <w:t>.</w:t>
      </w:r>
      <w:r>
        <w:rPr>
          <w:lang w:val="vi-VN"/>
        </w:rPr>
        <w:t>3.</w:t>
      </w:r>
      <w:r w:rsidR="00C11DDE" w:rsidRPr="6EB1F085">
        <w:rPr>
          <w:lang w:val="vi-VN"/>
        </w:rPr>
        <w:t xml:space="preserve"> </w:t>
      </w:r>
      <w:r w:rsidR="005D6E2B" w:rsidRPr="6EB1F085">
        <w:rPr>
          <w:lang w:val="vi-VN"/>
        </w:rPr>
        <w:t>Nhược điểm</w:t>
      </w:r>
      <w:r w:rsidR="00CD3017" w:rsidRPr="6EB1F085">
        <w:rPr>
          <w:lang w:val="vi-VN"/>
        </w:rPr>
        <w:t xml:space="preserve"> của Bunifu</w:t>
      </w:r>
      <w:r w:rsidR="005D6E2B" w:rsidRPr="6EB1F085">
        <w:rPr>
          <w:lang w:val="vi-VN"/>
        </w:rPr>
        <w:t>:</w:t>
      </w:r>
      <w:bookmarkEnd w:id="42"/>
      <w:bookmarkEnd w:id="43"/>
    </w:p>
    <w:p w14:paraId="4A4B6236" w14:textId="2AB4B3D3" w:rsidR="005F7998" w:rsidRPr="005F7998" w:rsidRDefault="005F7998" w:rsidP="00387521">
      <w:pPr>
        <w:spacing w:line="360" w:lineRule="auto"/>
        <w:rPr>
          <w:lang w:val="vi-VN"/>
        </w:rPr>
      </w:pPr>
      <w:r>
        <w:rPr>
          <w:lang w:val="vi-VN"/>
        </w:rPr>
        <w:t xml:space="preserve">- </w:t>
      </w:r>
      <w:r w:rsidRPr="005F7998">
        <w:rPr>
          <w:lang w:val="vi-VN"/>
        </w:rPr>
        <w:t>Chi phí: Bunifu là một thư viện thương mại, yêu cầu phải mua bản quyền để sử dụng đầy đủ các tính năng và nhận hỗ trợ từ nhà phát triển.</w:t>
      </w:r>
    </w:p>
    <w:p w14:paraId="49039040" w14:textId="15854715" w:rsidR="005F7998" w:rsidRPr="005F7998" w:rsidRDefault="005F7998" w:rsidP="00387521">
      <w:pPr>
        <w:spacing w:line="360" w:lineRule="auto"/>
        <w:rPr>
          <w:lang w:val="vi-VN"/>
        </w:rPr>
      </w:pPr>
      <w:r>
        <w:rPr>
          <w:lang w:val="vi-VN"/>
        </w:rPr>
        <w:t xml:space="preserve">- </w:t>
      </w:r>
      <w:r w:rsidRPr="005F7998">
        <w:rPr>
          <w:lang w:val="vi-VN"/>
        </w:rPr>
        <w:t>Hiệu năng: Sử dụng nhiều hiệu ứng và thành phần đồ họa có thể làm giảm hiệu năng của ứng dụng, đặc biệt trên các hệ thống phần cứng yếu.</w:t>
      </w:r>
    </w:p>
    <w:p w14:paraId="4E3EB1F9" w14:textId="36AEAE40" w:rsidR="005D6E2B" w:rsidRDefault="005F7998" w:rsidP="00387521">
      <w:pPr>
        <w:spacing w:line="360" w:lineRule="auto"/>
        <w:rPr>
          <w:lang w:val="vi-VN"/>
        </w:rPr>
      </w:pPr>
      <w:r>
        <w:rPr>
          <w:lang w:val="vi-VN"/>
        </w:rPr>
        <w:t xml:space="preserve">- </w:t>
      </w:r>
      <w:r w:rsidRPr="005F7998">
        <w:rPr>
          <w:lang w:val="vi-VN"/>
        </w:rPr>
        <w:t>Phụ thuộc vào thư viện bên thứ ba: Việc sử dụng Bunifu đồng nghĩa với việc phụ thuộc vào một thư viện bên ngoài, có thể gây ra các vấn đề tương thích hoặc phụ thuộc vào sự hỗ trợ liên tục từ nhà phát triển.</w:t>
      </w:r>
    </w:p>
    <w:p w14:paraId="3F5D7566" w14:textId="6115C8BE" w:rsidR="008128C3" w:rsidRDefault="006B6A27" w:rsidP="00387521">
      <w:pPr>
        <w:pStyle w:val="Heading3"/>
        <w:spacing w:line="360" w:lineRule="auto"/>
        <w:rPr>
          <w:lang w:val="vi-VN"/>
        </w:rPr>
      </w:pPr>
      <w:bookmarkStart w:id="44" w:name="_Toc169539476"/>
      <w:bookmarkStart w:id="45" w:name="_Toc169542342"/>
      <w:r>
        <w:rPr>
          <w:lang w:val="vi-VN"/>
        </w:rPr>
        <w:t>2.</w:t>
      </w:r>
      <w:r w:rsidR="008128C3" w:rsidRPr="6EB1F085">
        <w:rPr>
          <w:lang w:val="vi-VN"/>
        </w:rPr>
        <w:t xml:space="preserve">1.3. Firebase </w:t>
      </w:r>
      <w:r w:rsidR="00CD3017" w:rsidRPr="6EB1F085">
        <w:rPr>
          <w:lang w:val="vi-VN"/>
        </w:rPr>
        <w:t>Realtime Database:</w:t>
      </w:r>
      <w:bookmarkEnd w:id="44"/>
      <w:bookmarkEnd w:id="45"/>
    </w:p>
    <w:p w14:paraId="56C410A2" w14:textId="7FAD424B" w:rsidR="008128C3" w:rsidRPr="008128C3" w:rsidRDefault="006B6A27" w:rsidP="00C16CED">
      <w:pPr>
        <w:pStyle w:val="Heading4"/>
        <w:spacing w:line="360" w:lineRule="auto"/>
        <w:ind w:firstLine="720"/>
        <w:rPr>
          <w:lang w:val="vi-VN"/>
        </w:rPr>
      </w:pPr>
      <w:bookmarkStart w:id="46" w:name="_Toc169539477"/>
      <w:bookmarkStart w:id="47" w:name="_Toc169542343"/>
      <w:r>
        <w:rPr>
          <w:lang w:val="vi-VN"/>
        </w:rPr>
        <w:t>2.</w:t>
      </w:r>
      <w:r w:rsidRPr="00B172DE">
        <w:rPr>
          <w:lang w:val="vi-VN"/>
        </w:rPr>
        <w:t xml:space="preserve">1.3.1 </w:t>
      </w:r>
      <w:r w:rsidR="007D7059" w:rsidRPr="007D7059">
        <w:rPr>
          <w:lang w:val="vi-VN"/>
        </w:rPr>
        <w:t>Firebase Realtime Database</w:t>
      </w:r>
      <w:r w:rsidR="007D7059">
        <w:rPr>
          <w:lang w:val="vi-VN"/>
        </w:rPr>
        <w:t xml:space="preserve"> là </w:t>
      </w:r>
      <w:r w:rsidR="00C16CED">
        <w:rPr>
          <w:lang w:val="vi-VN"/>
        </w:rPr>
        <w:t>gì?</w:t>
      </w:r>
      <w:bookmarkEnd w:id="46"/>
      <w:bookmarkEnd w:id="47"/>
    </w:p>
    <w:p w14:paraId="49BA2CC2" w14:textId="77777777" w:rsidR="008128C3" w:rsidRPr="008128C3" w:rsidRDefault="008128C3" w:rsidP="00387521">
      <w:pPr>
        <w:spacing w:line="360" w:lineRule="auto"/>
        <w:ind w:firstLine="720"/>
        <w:rPr>
          <w:lang w:val="vi-VN"/>
        </w:rPr>
      </w:pPr>
      <w:r w:rsidRPr="008128C3">
        <w:rPr>
          <w:lang w:val="vi-VN"/>
        </w:rPr>
        <w:t>Firebase Realtime Database là một cơ sở dữ liệu NoSQL được cung cấp bởi Google. Nó cho phép lưu trữ và đồng bộ dữ liệu giữa người dùng trong thời gian thực. Firebase Realtime Database lưu trữ dữ liệu dưới dạng JSON và cung cấp khả năng đồng bộ hóa dữ liệu ngay lập tức giữa tất cả các client kết nối.</w:t>
      </w:r>
    </w:p>
    <w:p w14:paraId="5BCD9F8E" w14:textId="0498DE5B" w:rsidR="008128C3" w:rsidRPr="00B172DE" w:rsidRDefault="007D7059" w:rsidP="00C16CED">
      <w:pPr>
        <w:pStyle w:val="Heading4"/>
        <w:spacing w:line="360" w:lineRule="auto"/>
        <w:ind w:firstLine="720"/>
        <w:rPr>
          <w:rFonts w:cs="Times New Roman"/>
          <w:szCs w:val="28"/>
          <w:lang w:val="vi-VN"/>
        </w:rPr>
      </w:pPr>
      <w:bookmarkStart w:id="48" w:name="_Toc169539478"/>
      <w:bookmarkStart w:id="49" w:name="_Toc169542344"/>
      <w:r>
        <w:rPr>
          <w:rFonts w:cs="Times New Roman"/>
          <w:szCs w:val="28"/>
          <w:lang w:val="vi-VN"/>
        </w:rPr>
        <w:t>2.</w:t>
      </w:r>
      <w:r w:rsidR="008128C3" w:rsidRPr="00B172DE">
        <w:rPr>
          <w:rFonts w:cs="Times New Roman"/>
          <w:szCs w:val="28"/>
          <w:lang w:val="vi-VN"/>
        </w:rPr>
        <w:t>1.</w:t>
      </w:r>
      <w:r w:rsidR="00CD3017" w:rsidRPr="00B172DE">
        <w:rPr>
          <w:rFonts w:cs="Times New Roman"/>
          <w:szCs w:val="28"/>
          <w:lang w:val="vi-VN"/>
        </w:rPr>
        <w:t>3.2.</w:t>
      </w:r>
      <w:r w:rsidR="008128C3" w:rsidRPr="00B172DE">
        <w:rPr>
          <w:rFonts w:cs="Times New Roman"/>
          <w:szCs w:val="28"/>
          <w:lang w:val="vi-VN"/>
        </w:rPr>
        <w:t xml:space="preserve"> Ưu điểm của Firebase Realtime </w:t>
      </w:r>
      <w:r w:rsidR="00CD3017" w:rsidRPr="00B172DE">
        <w:rPr>
          <w:rFonts w:cs="Times New Roman"/>
          <w:szCs w:val="28"/>
          <w:lang w:val="vi-VN"/>
        </w:rPr>
        <w:t>Database:</w:t>
      </w:r>
      <w:bookmarkEnd w:id="48"/>
      <w:bookmarkEnd w:id="49"/>
    </w:p>
    <w:p w14:paraId="0B691955" w14:textId="7A8F8BA4" w:rsidR="008128C3" w:rsidRPr="008128C3" w:rsidRDefault="00CD3017" w:rsidP="00387521">
      <w:pPr>
        <w:spacing w:line="360" w:lineRule="auto"/>
        <w:rPr>
          <w:lang w:val="vi-VN"/>
        </w:rPr>
      </w:pPr>
      <w:r>
        <w:rPr>
          <w:lang w:val="vi-VN"/>
        </w:rPr>
        <w:t xml:space="preserve">- </w:t>
      </w:r>
      <w:r w:rsidR="008128C3" w:rsidRPr="008128C3">
        <w:rPr>
          <w:lang w:val="vi-VN"/>
        </w:rPr>
        <w:t>Đồng bộ thời gian thực: Thay đổi dữ liệu được đồng bộ ngay lập tức đến tất cả các client đang kết nối, giúp tạo ra các ứng dụng tương tác cao và phản hồi nhanh.</w:t>
      </w:r>
    </w:p>
    <w:p w14:paraId="59FD93E4" w14:textId="74EAD4EB" w:rsidR="008128C3" w:rsidRPr="008128C3" w:rsidRDefault="00CD3017" w:rsidP="00387521">
      <w:pPr>
        <w:spacing w:line="360" w:lineRule="auto"/>
        <w:rPr>
          <w:lang w:val="vi-VN"/>
        </w:rPr>
      </w:pPr>
      <w:r>
        <w:rPr>
          <w:lang w:val="vi-VN"/>
        </w:rPr>
        <w:t xml:space="preserve">- </w:t>
      </w:r>
      <w:r w:rsidR="008128C3" w:rsidRPr="008128C3">
        <w:rPr>
          <w:lang w:val="vi-VN"/>
        </w:rPr>
        <w:t>Dễ sử dụng và tích hợp: Firebase cung cấp SDK cho nhiều nền tảng như web, iOS, Android, và các ngôn ngữ lập trình phổ biến, giúp dễ dàng tích hợp vào ứng dụng.</w:t>
      </w:r>
    </w:p>
    <w:p w14:paraId="701F6CA3" w14:textId="786AE287" w:rsidR="008128C3" w:rsidRPr="008128C3" w:rsidRDefault="00CD3017" w:rsidP="00387521">
      <w:pPr>
        <w:spacing w:line="360" w:lineRule="auto"/>
        <w:rPr>
          <w:lang w:val="vi-VN"/>
        </w:rPr>
      </w:pPr>
      <w:r>
        <w:rPr>
          <w:lang w:val="vi-VN"/>
        </w:rPr>
        <w:t xml:space="preserve">- </w:t>
      </w:r>
      <w:r w:rsidR="008128C3" w:rsidRPr="008128C3">
        <w:rPr>
          <w:lang w:val="vi-VN"/>
        </w:rPr>
        <w:t>Bảo mật và quản lý dễ dàng: Firebase sử dụng quy tắc bảo mật dựa trên JSON, cho phép lập trình viên xác định quyền truy cập và các điều kiện bảo mật một cách linh hoạt.</w:t>
      </w:r>
    </w:p>
    <w:p w14:paraId="0097AF1E" w14:textId="782E9DF1" w:rsidR="008128C3" w:rsidRPr="008128C3" w:rsidRDefault="00CD3017" w:rsidP="00387521">
      <w:pPr>
        <w:spacing w:line="360" w:lineRule="auto"/>
        <w:rPr>
          <w:lang w:val="vi-VN"/>
        </w:rPr>
      </w:pPr>
      <w:r>
        <w:rPr>
          <w:lang w:val="vi-VN"/>
        </w:rPr>
        <w:t xml:space="preserve">- </w:t>
      </w:r>
      <w:r w:rsidR="008128C3" w:rsidRPr="008128C3">
        <w:rPr>
          <w:lang w:val="vi-VN"/>
        </w:rPr>
        <w:t>Quản lý dữ liệu ngoại tuyến: Firebase Realtime Database có khả năng quản lý dữ liệu ngoại tuyến, cho phép ứng dụng hoạt động ngay cả khi không có kết nối internet. Dữ liệu sẽ được đồng bộ lại khi kết nối được khôi phục.</w:t>
      </w:r>
    </w:p>
    <w:p w14:paraId="5625B5CA" w14:textId="2C9E50CB" w:rsidR="008128C3" w:rsidRPr="008128C3" w:rsidRDefault="00CD3017" w:rsidP="00387521">
      <w:pPr>
        <w:spacing w:line="360" w:lineRule="auto"/>
        <w:rPr>
          <w:lang w:val="vi-VN"/>
        </w:rPr>
      </w:pPr>
      <w:r>
        <w:rPr>
          <w:lang w:val="vi-VN"/>
        </w:rPr>
        <w:t xml:space="preserve">- </w:t>
      </w:r>
      <w:r w:rsidR="008128C3" w:rsidRPr="008128C3">
        <w:rPr>
          <w:lang w:val="vi-VN"/>
        </w:rPr>
        <w:t>Scalability: Firebase được thiết kế để mở rộng và có thể xử lý một lượng lớn dữ liệu và người dùng mà không ảnh hưởng đến hiệu năng.</w:t>
      </w:r>
    </w:p>
    <w:p w14:paraId="7FBBE072" w14:textId="2A017500" w:rsidR="008128C3" w:rsidRPr="00B172DE" w:rsidRDefault="007D7059" w:rsidP="00C16CED">
      <w:pPr>
        <w:pStyle w:val="Heading4"/>
        <w:spacing w:line="360" w:lineRule="auto"/>
        <w:ind w:firstLine="720"/>
        <w:rPr>
          <w:rFonts w:cs="Times New Roman"/>
          <w:szCs w:val="28"/>
          <w:lang w:val="vi-VN"/>
        </w:rPr>
      </w:pPr>
      <w:bookmarkStart w:id="50" w:name="_Toc169539479"/>
      <w:bookmarkStart w:id="51" w:name="_Toc169542345"/>
      <w:r>
        <w:rPr>
          <w:rFonts w:cs="Times New Roman"/>
          <w:szCs w:val="28"/>
          <w:lang w:val="vi-VN"/>
        </w:rPr>
        <w:lastRenderedPageBreak/>
        <w:t>2.</w:t>
      </w:r>
      <w:r w:rsidR="008128C3" w:rsidRPr="00B172DE">
        <w:rPr>
          <w:rFonts w:cs="Times New Roman"/>
          <w:szCs w:val="28"/>
          <w:lang w:val="vi-VN"/>
        </w:rPr>
        <w:t>1.</w:t>
      </w:r>
      <w:r w:rsidR="008128C3">
        <w:rPr>
          <w:rFonts w:cs="Times New Roman"/>
          <w:szCs w:val="28"/>
          <w:lang w:val="vi-VN"/>
        </w:rPr>
        <w:t>3</w:t>
      </w:r>
      <w:r>
        <w:rPr>
          <w:rFonts w:cs="Times New Roman"/>
          <w:szCs w:val="28"/>
          <w:lang w:val="vi-VN"/>
        </w:rPr>
        <w:t>.3.</w:t>
      </w:r>
      <w:r w:rsidR="008128C3" w:rsidRPr="00B172DE">
        <w:rPr>
          <w:rFonts w:cs="Times New Roman"/>
          <w:szCs w:val="28"/>
          <w:lang w:val="vi-VN"/>
        </w:rPr>
        <w:t xml:space="preserve"> Nhược điểm của Firebase Realtime </w:t>
      </w:r>
      <w:r w:rsidR="00D86A8A" w:rsidRPr="00B172DE">
        <w:rPr>
          <w:rFonts w:cs="Times New Roman"/>
          <w:szCs w:val="28"/>
          <w:lang w:val="vi-VN"/>
        </w:rPr>
        <w:t>Database:</w:t>
      </w:r>
      <w:bookmarkEnd w:id="50"/>
      <w:bookmarkEnd w:id="51"/>
    </w:p>
    <w:p w14:paraId="08F3B8AB" w14:textId="3C70D0D9" w:rsidR="008128C3" w:rsidRPr="00D86A8A" w:rsidRDefault="00D86A8A" w:rsidP="00387521">
      <w:pPr>
        <w:spacing w:line="360" w:lineRule="auto"/>
        <w:rPr>
          <w:lang w:val="vi-VN"/>
        </w:rPr>
      </w:pPr>
      <w:r w:rsidRPr="00D86A8A">
        <w:rPr>
          <w:lang w:val="vi-VN"/>
        </w:rPr>
        <w:t>-</w:t>
      </w:r>
      <w:r>
        <w:rPr>
          <w:lang w:val="vi-VN"/>
        </w:rPr>
        <w:t xml:space="preserve"> </w:t>
      </w:r>
      <w:r w:rsidR="008128C3" w:rsidRPr="00D86A8A">
        <w:rPr>
          <w:lang w:val="vi-VN"/>
        </w:rPr>
        <w:t>Cấu trúc dữ liệu hạn chế: Là một cơ sở dữ liệu NoSQL, Firebase Realtime Database không hỗ trợ các truy vấn phức tạp như các cơ sở dữ liệu SQL truyền thống.</w:t>
      </w:r>
    </w:p>
    <w:p w14:paraId="09001E57" w14:textId="2DDC9D0F" w:rsidR="008128C3" w:rsidRPr="008128C3" w:rsidRDefault="00D86A8A" w:rsidP="00387521">
      <w:pPr>
        <w:spacing w:line="360" w:lineRule="auto"/>
        <w:rPr>
          <w:lang w:val="vi-VN"/>
        </w:rPr>
      </w:pPr>
      <w:r>
        <w:rPr>
          <w:lang w:val="vi-VN"/>
        </w:rPr>
        <w:t xml:space="preserve">- </w:t>
      </w:r>
      <w:r w:rsidR="008128C3" w:rsidRPr="008128C3">
        <w:rPr>
          <w:lang w:val="vi-VN"/>
        </w:rPr>
        <w:t>Giới hạn trong các ứng dụng lớn: Đối với các ứng dụng có yêu cầu về cấu trúc dữ liệu phức tạp và lượng dữ liệu lớn, Firebase Realtime Database có thể gặp khó khăn trong việc quản lý hiệu quả.</w:t>
      </w:r>
    </w:p>
    <w:p w14:paraId="46ADEA3F" w14:textId="1AA99EAD" w:rsidR="005F7998" w:rsidRDefault="00D86A8A" w:rsidP="00387521">
      <w:pPr>
        <w:spacing w:line="360" w:lineRule="auto"/>
        <w:rPr>
          <w:lang w:val="vi-VN"/>
        </w:rPr>
      </w:pPr>
      <w:r>
        <w:rPr>
          <w:lang w:val="vi-VN"/>
        </w:rPr>
        <w:t xml:space="preserve">- </w:t>
      </w:r>
      <w:r w:rsidR="008128C3" w:rsidRPr="008128C3">
        <w:rPr>
          <w:lang w:val="vi-VN"/>
        </w:rPr>
        <w:t>Chi phí: Khi ứng dụng phát triển và số lượng người dùng tăng lên, chi phí sử dụng Firebase có thể trở nên cao.</w:t>
      </w:r>
    </w:p>
    <w:p w14:paraId="7C2C97E5" w14:textId="28082ECB" w:rsidR="00D77559" w:rsidRPr="00D77559" w:rsidRDefault="00C16CED" w:rsidP="00387521">
      <w:pPr>
        <w:pStyle w:val="Heading3"/>
        <w:spacing w:line="360" w:lineRule="auto"/>
        <w:rPr>
          <w:lang w:val="vi-VN"/>
        </w:rPr>
      </w:pPr>
      <w:bookmarkStart w:id="52" w:name="_Toc169539480"/>
      <w:bookmarkStart w:id="53" w:name="_Toc169542346"/>
      <w:r>
        <w:rPr>
          <w:lang w:val="vi-VN"/>
        </w:rPr>
        <w:t>2.</w:t>
      </w:r>
      <w:r w:rsidR="00D77559" w:rsidRPr="6EB1F085">
        <w:rPr>
          <w:lang w:val="vi-VN"/>
        </w:rPr>
        <w:t>1.4. Firebase Storage:</w:t>
      </w:r>
      <w:bookmarkEnd w:id="52"/>
      <w:bookmarkEnd w:id="53"/>
    </w:p>
    <w:p w14:paraId="55CC14B7" w14:textId="1D1B77B0" w:rsidR="00D77559" w:rsidRPr="00B172DE" w:rsidRDefault="00C16CED" w:rsidP="00C16CED">
      <w:pPr>
        <w:pStyle w:val="Heading4"/>
        <w:spacing w:line="360" w:lineRule="auto"/>
        <w:ind w:firstLine="720"/>
        <w:rPr>
          <w:rFonts w:cs="Times New Roman"/>
          <w:szCs w:val="28"/>
          <w:lang w:val="vi-VN"/>
        </w:rPr>
      </w:pPr>
      <w:bookmarkStart w:id="54" w:name="_Toc169539481"/>
      <w:bookmarkStart w:id="55" w:name="_Toc169542347"/>
      <w:r>
        <w:rPr>
          <w:rFonts w:cs="Times New Roman"/>
          <w:szCs w:val="28"/>
          <w:lang w:val="vi-VN"/>
        </w:rPr>
        <w:t>2.</w:t>
      </w:r>
      <w:r w:rsidRPr="00B172DE">
        <w:rPr>
          <w:rFonts w:cs="Times New Roman"/>
          <w:szCs w:val="28"/>
          <w:lang w:val="vi-VN"/>
        </w:rPr>
        <w:t>1.4.</w:t>
      </w:r>
      <w:r>
        <w:rPr>
          <w:rFonts w:cs="Times New Roman"/>
          <w:szCs w:val="28"/>
          <w:lang w:val="vi-VN"/>
        </w:rPr>
        <w:t>1.</w:t>
      </w:r>
      <w:r w:rsidRPr="00B172DE">
        <w:rPr>
          <w:rFonts w:cs="Times New Roman"/>
          <w:szCs w:val="28"/>
          <w:lang w:val="vi-VN"/>
        </w:rPr>
        <w:t xml:space="preserve"> </w:t>
      </w:r>
      <w:r w:rsidRPr="6EB1F085">
        <w:rPr>
          <w:lang w:val="vi-VN"/>
        </w:rPr>
        <w:t>Firebase Storage</w:t>
      </w:r>
      <w:r>
        <w:rPr>
          <w:lang w:val="vi-VN"/>
        </w:rPr>
        <w:t xml:space="preserve"> là gì?</w:t>
      </w:r>
      <w:bookmarkEnd w:id="54"/>
      <w:bookmarkEnd w:id="55"/>
    </w:p>
    <w:p w14:paraId="1143994F" w14:textId="77777777" w:rsidR="00D77559" w:rsidRPr="00D77559" w:rsidRDefault="00D77559" w:rsidP="00387521">
      <w:pPr>
        <w:spacing w:line="360" w:lineRule="auto"/>
        <w:ind w:firstLine="720"/>
        <w:rPr>
          <w:lang w:val="vi-VN"/>
        </w:rPr>
      </w:pPr>
      <w:r w:rsidRPr="00D77559">
        <w:rPr>
          <w:lang w:val="vi-VN"/>
        </w:rPr>
        <w:t>Firebase Storage là một dịch vụ lưu trữ file của Firebase, cho phép lưu trữ và truy xuất các tệp như hình ảnh, video, và các tệp khác một cách dễ dàng và an toàn. Firebase Storage được xây dựng trên nền tảng Google Cloud Storage, cung cấp độ bền và khả năng mở rộng cao.</w:t>
      </w:r>
    </w:p>
    <w:p w14:paraId="695D2398" w14:textId="4DEEE8EA" w:rsidR="00D77559" w:rsidRPr="00B172DE" w:rsidRDefault="00C16CED" w:rsidP="00C16CED">
      <w:pPr>
        <w:pStyle w:val="Heading4"/>
        <w:spacing w:line="360" w:lineRule="auto"/>
        <w:ind w:firstLine="720"/>
        <w:rPr>
          <w:rFonts w:cs="Times New Roman"/>
          <w:szCs w:val="28"/>
          <w:lang w:val="vi-VN"/>
        </w:rPr>
      </w:pPr>
      <w:bookmarkStart w:id="56" w:name="_Toc169539482"/>
      <w:bookmarkStart w:id="57" w:name="_Toc169542348"/>
      <w:r>
        <w:rPr>
          <w:rFonts w:cs="Times New Roman"/>
          <w:szCs w:val="28"/>
          <w:lang w:val="vi-VN"/>
        </w:rPr>
        <w:t>2.</w:t>
      </w:r>
      <w:r w:rsidR="00F35FB6" w:rsidRPr="00B172DE">
        <w:rPr>
          <w:rFonts w:cs="Times New Roman"/>
          <w:szCs w:val="28"/>
          <w:lang w:val="nb-NO"/>
        </w:rPr>
        <w:t>1</w:t>
      </w:r>
      <w:r w:rsidR="00F35FB6" w:rsidRPr="00B172DE">
        <w:rPr>
          <w:rFonts w:cs="Times New Roman"/>
          <w:szCs w:val="28"/>
          <w:lang w:val="vi-VN"/>
        </w:rPr>
        <w:t>.4</w:t>
      </w:r>
      <w:r w:rsidR="00D77559" w:rsidRPr="00B172DE">
        <w:rPr>
          <w:rFonts w:cs="Times New Roman"/>
          <w:szCs w:val="28"/>
          <w:lang w:val="nb-NO"/>
        </w:rPr>
        <w:t xml:space="preserve">.2 Ưu điểm của Firebase </w:t>
      </w:r>
      <w:r w:rsidR="00F35FB6" w:rsidRPr="00B172DE">
        <w:rPr>
          <w:rFonts w:cs="Times New Roman"/>
          <w:szCs w:val="28"/>
          <w:lang w:val="nb-NO"/>
        </w:rPr>
        <w:t>Storage</w:t>
      </w:r>
      <w:r w:rsidR="00F35FB6" w:rsidRPr="00B172DE">
        <w:rPr>
          <w:rFonts w:cs="Times New Roman"/>
          <w:szCs w:val="28"/>
          <w:lang w:val="vi-VN"/>
        </w:rPr>
        <w:t>:</w:t>
      </w:r>
      <w:bookmarkEnd w:id="56"/>
      <w:bookmarkEnd w:id="57"/>
    </w:p>
    <w:p w14:paraId="48369DEB" w14:textId="026980EA" w:rsidR="00F35FB6" w:rsidRPr="00F35FB6" w:rsidRDefault="00F35FB6" w:rsidP="00387521">
      <w:pPr>
        <w:spacing w:line="360" w:lineRule="auto"/>
        <w:rPr>
          <w:lang w:val="vi-VN"/>
        </w:rPr>
      </w:pPr>
      <w:r>
        <w:rPr>
          <w:lang w:val="vi-VN"/>
        </w:rPr>
        <w:t xml:space="preserve">- </w:t>
      </w:r>
      <w:r w:rsidRPr="00F35FB6">
        <w:rPr>
          <w:lang w:val="vi-VN"/>
        </w:rPr>
        <w:t>Dễ tích hợp và sử dụng: Firebase Storage cung cấp SDK dễ dàng tích hợp vào ứng dụng, giúp lập trình viên lưu trữ và truy xuất các tệp một cách nhanh chóng.</w:t>
      </w:r>
    </w:p>
    <w:p w14:paraId="72551F61" w14:textId="7826654C" w:rsidR="00F35FB6" w:rsidRPr="00F35FB6" w:rsidRDefault="00F35FB6" w:rsidP="00387521">
      <w:pPr>
        <w:spacing w:line="360" w:lineRule="auto"/>
        <w:rPr>
          <w:lang w:val="vi-VN"/>
        </w:rPr>
      </w:pPr>
      <w:r>
        <w:rPr>
          <w:lang w:val="vi-VN"/>
        </w:rPr>
        <w:t xml:space="preserve">- </w:t>
      </w:r>
      <w:r w:rsidRPr="00F35FB6">
        <w:rPr>
          <w:lang w:val="vi-VN"/>
        </w:rPr>
        <w:t>Bảo mật cao: Firebase Storage sử dụng quy tắc bảo mật dựa trên Firebase Authentication, giúp kiểm soát quyền truy cập vào các tệp một cách chi tiết.</w:t>
      </w:r>
    </w:p>
    <w:p w14:paraId="46A1B25E" w14:textId="5F02263C" w:rsidR="00F35FB6" w:rsidRPr="00F35FB6" w:rsidRDefault="00F35FB6" w:rsidP="00387521">
      <w:pPr>
        <w:spacing w:line="360" w:lineRule="auto"/>
        <w:rPr>
          <w:lang w:val="vi-VN"/>
        </w:rPr>
      </w:pPr>
      <w:r>
        <w:rPr>
          <w:lang w:val="vi-VN"/>
        </w:rPr>
        <w:t xml:space="preserve">- </w:t>
      </w:r>
      <w:r w:rsidRPr="00F35FB6">
        <w:rPr>
          <w:lang w:val="vi-VN"/>
        </w:rPr>
        <w:t>Quản lý tệp lớn: Firebase Storage có khả năng xử lý và lưu trữ các tệp lớn mà không gặp vấn đề về hiệu năng.</w:t>
      </w:r>
    </w:p>
    <w:p w14:paraId="444489CE" w14:textId="4E5EA419" w:rsidR="00F35FB6" w:rsidRPr="00F35FB6" w:rsidRDefault="00F35FB6" w:rsidP="00387521">
      <w:pPr>
        <w:spacing w:line="360" w:lineRule="auto"/>
        <w:rPr>
          <w:lang w:val="vi-VN"/>
        </w:rPr>
      </w:pPr>
      <w:r>
        <w:rPr>
          <w:lang w:val="vi-VN"/>
        </w:rPr>
        <w:t xml:space="preserve">- </w:t>
      </w:r>
      <w:r w:rsidRPr="00F35FB6">
        <w:rPr>
          <w:lang w:val="vi-VN"/>
        </w:rPr>
        <w:t>Tính năng chia sẻ tệp: Firebase Storage cung cấp các URL tải xuống có thể chia sẻ, giúp dễ dàng chia sẻ tệp với người dùng khác hoặc các ứng dụng bên ngoài.</w:t>
      </w:r>
    </w:p>
    <w:p w14:paraId="31ABC34D" w14:textId="28FC56F0" w:rsidR="00F35FB6" w:rsidRPr="00D77559" w:rsidRDefault="00F35FB6" w:rsidP="00387521">
      <w:pPr>
        <w:spacing w:line="360" w:lineRule="auto"/>
        <w:rPr>
          <w:lang w:val="vi-VN"/>
        </w:rPr>
      </w:pPr>
      <w:r>
        <w:rPr>
          <w:lang w:val="vi-VN"/>
        </w:rPr>
        <w:t xml:space="preserve">- </w:t>
      </w:r>
      <w:r w:rsidRPr="00F35FB6">
        <w:rPr>
          <w:lang w:val="vi-VN"/>
        </w:rPr>
        <w:t>Tích hợp với Firebase Realtime Database: Firebase Storage tích hợp tốt với Firebase Realtime Database, giúp dễ dàng lưu trữ và quản lý dữ liệu liên quan đến các tệp.</w:t>
      </w:r>
    </w:p>
    <w:p w14:paraId="0B68ECC2" w14:textId="38EFBDE1" w:rsidR="00D77559" w:rsidRPr="00B172DE" w:rsidRDefault="00C16CED" w:rsidP="00C16CED">
      <w:pPr>
        <w:pStyle w:val="Heading4"/>
        <w:spacing w:line="360" w:lineRule="auto"/>
        <w:ind w:firstLine="720"/>
        <w:rPr>
          <w:rFonts w:cs="Times New Roman"/>
          <w:szCs w:val="28"/>
          <w:lang w:val="vi-VN"/>
        </w:rPr>
      </w:pPr>
      <w:bookmarkStart w:id="58" w:name="_Toc169539483"/>
      <w:bookmarkStart w:id="59" w:name="_Toc169542349"/>
      <w:r>
        <w:rPr>
          <w:rFonts w:cs="Times New Roman"/>
          <w:szCs w:val="28"/>
          <w:lang w:val="nb-NO"/>
        </w:rPr>
        <w:lastRenderedPageBreak/>
        <w:t>2</w:t>
      </w:r>
      <w:r>
        <w:rPr>
          <w:rFonts w:cs="Times New Roman"/>
          <w:szCs w:val="28"/>
          <w:lang w:val="vi-VN"/>
        </w:rPr>
        <w:t>.</w:t>
      </w:r>
      <w:r w:rsidR="00F35FB6" w:rsidRPr="00B172DE">
        <w:rPr>
          <w:rFonts w:cs="Times New Roman"/>
          <w:szCs w:val="28"/>
          <w:lang w:val="nb-NO"/>
        </w:rPr>
        <w:t>1</w:t>
      </w:r>
      <w:r w:rsidR="00F35FB6" w:rsidRPr="00B172DE">
        <w:rPr>
          <w:rFonts w:cs="Times New Roman"/>
          <w:szCs w:val="28"/>
          <w:lang w:val="vi-VN"/>
        </w:rPr>
        <w:t>.4</w:t>
      </w:r>
      <w:r w:rsidR="00D77559" w:rsidRPr="00B172DE">
        <w:rPr>
          <w:rFonts w:cs="Times New Roman"/>
          <w:szCs w:val="28"/>
          <w:lang w:val="nb-NO"/>
        </w:rPr>
        <w:t xml:space="preserve">.3 Nhược điểm của Firebase </w:t>
      </w:r>
      <w:r w:rsidR="00F35FB6" w:rsidRPr="00B172DE">
        <w:rPr>
          <w:rFonts w:cs="Times New Roman"/>
          <w:szCs w:val="28"/>
          <w:lang w:val="nb-NO"/>
        </w:rPr>
        <w:t>Storage</w:t>
      </w:r>
      <w:r w:rsidR="00F35FB6" w:rsidRPr="00B172DE">
        <w:rPr>
          <w:rFonts w:cs="Times New Roman"/>
          <w:szCs w:val="28"/>
          <w:lang w:val="vi-VN"/>
        </w:rPr>
        <w:t>:</w:t>
      </w:r>
      <w:bookmarkEnd w:id="58"/>
      <w:bookmarkEnd w:id="59"/>
    </w:p>
    <w:p w14:paraId="43A28766" w14:textId="3CB41BDA" w:rsidR="004E6109" w:rsidRPr="004E6109" w:rsidRDefault="004E6109" w:rsidP="00387521">
      <w:pPr>
        <w:spacing w:line="360" w:lineRule="auto"/>
        <w:rPr>
          <w:lang w:val="vi-VN"/>
        </w:rPr>
      </w:pPr>
      <w:r>
        <w:rPr>
          <w:lang w:val="vi-VN"/>
        </w:rPr>
        <w:t xml:space="preserve">- </w:t>
      </w:r>
      <w:r w:rsidRPr="004E6109">
        <w:rPr>
          <w:lang w:val="vi-VN"/>
        </w:rPr>
        <w:t>Chi phí: Chi phí lưu trữ và truy xuất dữ liệu có thể tăng cao khi số lượng tệp và kích thước tệp tăng lên.</w:t>
      </w:r>
    </w:p>
    <w:p w14:paraId="4D313B3B" w14:textId="0234F461" w:rsidR="004E6109" w:rsidRPr="004E6109" w:rsidRDefault="004E6109" w:rsidP="00387521">
      <w:pPr>
        <w:spacing w:line="360" w:lineRule="auto"/>
        <w:rPr>
          <w:lang w:val="vi-VN"/>
        </w:rPr>
      </w:pPr>
      <w:r>
        <w:rPr>
          <w:lang w:val="vi-VN"/>
        </w:rPr>
        <w:t xml:space="preserve">- </w:t>
      </w:r>
      <w:r w:rsidRPr="004E6109">
        <w:rPr>
          <w:lang w:val="vi-VN"/>
        </w:rPr>
        <w:t>Độ trễ truy xuất: Truy xuất tệp từ Firebase Storage có thể gặp độ trễ, đặc biệt là với các tệp lớn hoặc khi mạng không ổn định.</w:t>
      </w:r>
    </w:p>
    <w:p w14:paraId="3C31251E" w14:textId="5BCCBF43" w:rsidR="00D86A8A" w:rsidRDefault="004E6109" w:rsidP="00387521">
      <w:pPr>
        <w:spacing w:line="360" w:lineRule="auto"/>
        <w:rPr>
          <w:lang w:val="vi-VN"/>
        </w:rPr>
      </w:pPr>
      <w:r>
        <w:rPr>
          <w:lang w:val="vi-VN"/>
        </w:rPr>
        <w:t xml:space="preserve">- </w:t>
      </w:r>
      <w:r w:rsidRPr="004E6109">
        <w:rPr>
          <w:lang w:val="vi-VN"/>
        </w:rPr>
        <w:t>Quản lý phiên bản tệp: Firebase Storage không hỗ trợ quản lý phiên bản tệp, điều này có thể gây khó khăn trong việc theo dõi và quản lý các phiên bản tệp khác nhau.</w:t>
      </w:r>
    </w:p>
    <w:p w14:paraId="3795B473" w14:textId="5F589317" w:rsidR="004E6109" w:rsidRDefault="00C16CED" w:rsidP="00387521">
      <w:pPr>
        <w:pStyle w:val="Heading3"/>
        <w:spacing w:line="360" w:lineRule="auto"/>
        <w:rPr>
          <w:lang w:val="vi-VN"/>
        </w:rPr>
      </w:pPr>
      <w:bookmarkStart w:id="60" w:name="_Toc169539484"/>
      <w:bookmarkStart w:id="61" w:name="_Toc169542350"/>
      <w:r>
        <w:rPr>
          <w:lang w:val="vi-VN"/>
        </w:rPr>
        <w:t>2.</w:t>
      </w:r>
      <w:r w:rsidR="224A2406" w:rsidRPr="6EB1F085">
        <w:rPr>
          <w:lang w:val="vi-VN"/>
        </w:rPr>
        <w:t>1.5. Bcrypt:</w:t>
      </w:r>
      <w:bookmarkEnd w:id="60"/>
      <w:bookmarkEnd w:id="61"/>
    </w:p>
    <w:p w14:paraId="1F440DFF" w14:textId="22FAA738" w:rsidR="007337E2" w:rsidRPr="007337E2" w:rsidRDefault="00C16CED" w:rsidP="00C16CED">
      <w:pPr>
        <w:pStyle w:val="Heading4"/>
        <w:spacing w:line="360" w:lineRule="auto"/>
        <w:ind w:firstLine="720"/>
        <w:rPr>
          <w:lang w:val="vi-VN"/>
        </w:rPr>
      </w:pPr>
      <w:bookmarkStart w:id="62" w:name="_Toc169539485"/>
      <w:bookmarkStart w:id="63" w:name="_Toc169542351"/>
      <w:r>
        <w:rPr>
          <w:lang w:val="vi-VN"/>
        </w:rPr>
        <w:t>2.</w:t>
      </w:r>
      <w:r w:rsidR="224A2406" w:rsidRPr="6EB1F085">
        <w:rPr>
          <w:lang w:val="vi-VN"/>
        </w:rPr>
        <w:t>1.5.1. Bcrypt là gì?</w:t>
      </w:r>
      <w:bookmarkEnd w:id="62"/>
      <w:bookmarkEnd w:id="63"/>
    </w:p>
    <w:p w14:paraId="4C27B930" w14:textId="77777777" w:rsidR="007337E2" w:rsidRDefault="224A2406" w:rsidP="00387521">
      <w:pPr>
        <w:spacing w:line="360" w:lineRule="auto"/>
        <w:ind w:firstLine="720"/>
        <w:rPr>
          <w:lang w:val="vi-VN"/>
        </w:rPr>
      </w:pPr>
      <w:r w:rsidRPr="224A2406">
        <w:rPr>
          <w:lang w:val="vi-VN"/>
        </w:rPr>
        <w:t>Bcrypt là một hàm băm mật khẩu được thiết kế bởi Niels Provos và David Mazières, dựa trên thuật toán mã hóa Blowfish. Bcrypt được thiết kế để đảm bảo an toàn mật khẩu bằng cách sử dụng một quy trình băm mạnh mẽ và một yếu tố gọi là "salt" để bảo vệ mật khẩu khỏi các cuộc tấn công kiểu từ điển và tấn công brute-force. Nó cũng cho phép cấu hình độ phức tạp (còn gọi là "cost") để tăng thời gian cần thiết cho mỗi lần băm, làm cho việc tấn công trở nên khó khăn hơn theo thời gian.</w:t>
      </w:r>
    </w:p>
    <w:p w14:paraId="2AF8332A" w14:textId="7A2C2630" w:rsidR="00C16CED" w:rsidRPr="00B172DE" w:rsidRDefault="00C16CED" w:rsidP="00C16CED">
      <w:pPr>
        <w:pStyle w:val="Heading4"/>
        <w:spacing w:line="360" w:lineRule="auto"/>
        <w:ind w:firstLine="720"/>
        <w:rPr>
          <w:rFonts w:cs="Times New Roman"/>
          <w:lang w:val="vi-VN"/>
        </w:rPr>
      </w:pPr>
      <w:bookmarkStart w:id="64" w:name="_Toc169539486"/>
      <w:bookmarkStart w:id="65" w:name="_Toc169542352"/>
      <w:r w:rsidRPr="145A97E8">
        <w:rPr>
          <w:rFonts w:cs="Times New Roman"/>
          <w:lang w:val="vi-VN"/>
        </w:rPr>
        <w:t>2.1.5.2. Ưu điểm của Bcrypt:</w:t>
      </w:r>
      <w:bookmarkEnd w:id="64"/>
      <w:bookmarkEnd w:id="65"/>
    </w:p>
    <w:p w14:paraId="0ECFAC1A" w14:textId="77777777" w:rsidR="002E7A95" w:rsidRPr="00C16CED" w:rsidRDefault="224A2406" w:rsidP="224A2406">
      <w:pPr>
        <w:spacing w:line="360" w:lineRule="auto"/>
        <w:rPr>
          <w:lang w:val="vi-VN"/>
        </w:rPr>
      </w:pPr>
      <w:r w:rsidRPr="145A97E8">
        <w:rPr>
          <w:lang w:val="vi-VN"/>
        </w:rPr>
        <w:t>- Bảo mật cao: Bcrypt sử dụng "salt" để đảm bảo rằng cùng một mật khẩu sẽ có các băm khác nhau, giúp bảo vệ chống lại các cuộc tấn công từ điển và rainbow table.</w:t>
      </w:r>
    </w:p>
    <w:p w14:paraId="1965E3A3" w14:textId="500A0CC1" w:rsidR="002E7A95" w:rsidRPr="00C16CED" w:rsidRDefault="224A2406" w:rsidP="224A2406">
      <w:pPr>
        <w:spacing w:line="360" w:lineRule="auto"/>
        <w:rPr>
          <w:lang w:val="vi-VN"/>
        </w:rPr>
      </w:pPr>
      <w:r w:rsidRPr="145A97E8">
        <w:rPr>
          <w:lang w:val="vi-VN"/>
        </w:rPr>
        <w:t>- Độ phức tạp điều chỉnh được: Độ phức tạp của Bcrypt có thể được điều chỉnh bằng cách thay đổi cost factor, làm cho việc băm mật khẩu trở nên tốn thời gian hơn và do đó khó bị tấn công brute-force hơn.</w:t>
      </w:r>
    </w:p>
    <w:p w14:paraId="74DAAB8B" w14:textId="37EC1D2F" w:rsidR="002E7A95" w:rsidRPr="007308A4" w:rsidRDefault="224A2406" w:rsidP="224A2406">
      <w:pPr>
        <w:spacing w:line="360" w:lineRule="auto"/>
        <w:rPr>
          <w:lang w:val="vi-VN"/>
        </w:rPr>
      </w:pPr>
      <w:r w:rsidRPr="007308A4">
        <w:rPr>
          <w:lang w:val="vi-VN"/>
        </w:rPr>
        <w:t>- Khả năng chống tấn công brute-force: Do Bcrypt tốn nhiều tài nguyên hơn để băm mật khẩu, nó giúp bảo vệ mật khẩu khỏi các cuộc tấn công brute-force.</w:t>
      </w:r>
    </w:p>
    <w:p w14:paraId="379048D7" w14:textId="5D2AD039" w:rsidR="002E7A95" w:rsidRPr="007308A4" w:rsidRDefault="224A2406" w:rsidP="224A2406">
      <w:pPr>
        <w:spacing w:line="360" w:lineRule="auto"/>
        <w:rPr>
          <w:lang w:val="vi-VN"/>
        </w:rPr>
      </w:pPr>
      <w:r w:rsidRPr="007308A4">
        <w:rPr>
          <w:lang w:val="vi-VN"/>
        </w:rPr>
        <w:t>- Sử dụng rộng rãi và đã được kiểm chứng: Bcrypt đã được sử dụng rộng rãi trong nhiều năm và đã chứng minh tính hiệu quả và độ tin cậy của nó trong việc bảo vệ mật khẩu.</w:t>
      </w:r>
    </w:p>
    <w:p w14:paraId="43CFB082" w14:textId="5FDFB673" w:rsidR="002E7A95" w:rsidRPr="00B172DE" w:rsidRDefault="00C16CED" w:rsidP="00C16CED">
      <w:pPr>
        <w:pStyle w:val="Heading4"/>
        <w:spacing w:line="360" w:lineRule="auto"/>
        <w:ind w:firstLine="720"/>
        <w:rPr>
          <w:rFonts w:cs="Times New Roman"/>
          <w:szCs w:val="28"/>
          <w:lang w:val="vi-VN"/>
        </w:rPr>
      </w:pPr>
      <w:bookmarkStart w:id="66" w:name="_Toc169539487"/>
      <w:bookmarkStart w:id="67" w:name="_Toc169542353"/>
      <w:r>
        <w:rPr>
          <w:rFonts w:cs="Times New Roman"/>
          <w:szCs w:val="28"/>
          <w:lang w:val="vi-VN"/>
        </w:rPr>
        <w:lastRenderedPageBreak/>
        <w:t>2.</w:t>
      </w:r>
      <w:r w:rsidR="224A2406" w:rsidRPr="00B172DE">
        <w:rPr>
          <w:rFonts w:cs="Times New Roman"/>
          <w:szCs w:val="28"/>
          <w:lang w:val="vi-VN"/>
        </w:rPr>
        <w:t xml:space="preserve">1.5.3. Nhược điểm của </w:t>
      </w:r>
      <w:r w:rsidR="224A2406">
        <w:rPr>
          <w:rFonts w:cs="Times New Roman"/>
          <w:szCs w:val="28"/>
          <w:lang w:val="vi-VN"/>
        </w:rPr>
        <w:t>Bcrypt</w:t>
      </w:r>
      <w:r>
        <w:rPr>
          <w:rFonts w:cs="Times New Roman"/>
          <w:szCs w:val="28"/>
          <w:lang w:val="vi-VN"/>
        </w:rPr>
        <w:t>:</w:t>
      </w:r>
      <w:bookmarkEnd w:id="66"/>
      <w:bookmarkEnd w:id="67"/>
    </w:p>
    <w:p w14:paraId="7ECF42F5" w14:textId="6391172F" w:rsidR="00F50965" w:rsidRPr="00C16CED" w:rsidRDefault="224A2406" w:rsidP="224A2406">
      <w:pPr>
        <w:spacing w:line="360" w:lineRule="auto"/>
        <w:rPr>
          <w:lang w:val="vi-VN"/>
        </w:rPr>
      </w:pPr>
      <w:r w:rsidRPr="145A97E8">
        <w:rPr>
          <w:lang w:val="vi-VN"/>
        </w:rPr>
        <w:t>- Hiệu năng: Bcrypt yêu cầu tài nguyên tính toán đáng kể, có thể làm giảm hiệu năng của hệ thống nếu phải xử lý một lượng lớn mật khẩu trong một khoảng thời gian ngắn.</w:t>
      </w:r>
    </w:p>
    <w:p w14:paraId="7048A152" w14:textId="556AE541" w:rsidR="00F50965" w:rsidRPr="007308A4" w:rsidRDefault="224A2406" w:rsidP="224A2406">
      <w:pPr>
        <w:spacing w:line="360" w:lineRule="auto"/>
        <w:rPr>
          <w:lang w:val="vi-VN"/>
        </w:rPr>
      </w:pPr>
      <w:r w:rsidRPr="007308A4">
        <w:rPr>
          <w:lang w:val="vi-VN"/>
        </w:rPr>
        <w:t>- Giới hạn độ dài mật khẩu: Bcrypt có giới hạn độ dài mật khẩu (72 ký tự), điều này có thể gây hạn chế trong một số trường hợp.</w:t>
      </w:r>
    </w:p>
    <w:p w14:paraId="1C170E0E" w14:textId="1C971501" w:rsidR="00F50965" w:rsidRPr="007308A4" w:rsidRDefault="224A2406" w:rsidP="224A2406">
      <w:pPr>
        <w:spacing w:line="360" w:lineRule="auto"/>
        <w:rPr>
          <w:lang w:val="vi-VN"/>
        </w:rPr>
      </w:pPr>
      <w:r w:rsidRPr="007308A4">
        <w:rPr>
          <w:lang w:val="vi-VN"/>
        </w:rPr>
        <w:t>- Không phù hợp cho dữ liệu không phải mật khẩu: Bcrypt được thiết kế để bảo vệ mật khẩu và không phù hợp cho việc băm các loại dữ liệu khác.</w:t>
      </w:r>
    </w:p>
    <w:p w14:paraId="2B4DE7A7" w14:textId="0F15E403" w:rsidR="00482EC1" w:rsidRPr="00F50965" w:rsidRDefault="00C16CED" w:rsidP="00387521">
      <w:pPr>
        <w:pStyle w:val="Heading3"/>
        <w:spacing w:line="360" w:lineRule="auto"/>
        <w:rPr>
          <w:lang w:val="vi-VN"/>
        </w:rPr>
      </w:pPr>
      <w:bookmarkStart w:id="68" w:name="_Toc169539488"/>
      <w:bookmarkStart w:id="69" w:name="_Toc169542354"/>
      <w:r>
        <w:rPr>
          <w:lang w:val="vi-VN"/>
        </w:rPr>
        <w:t>2.</w:t>
      </w:r>
      <w:r w:rsidR="00482EC1" w:rsidRPr="6EB1F085">
        <w:rPr>
          <w:lang w:val="vi-VN"/>
        </w:rPr>
        <w:t xml:space="preserve">1.6. </w:t>
      </w:r>
      <w:r w:rsidR="00326E43" w:rsidRPr="6EB1F085">
        <w:rPr>
          <w:lang w:val="vi-VN"/>
        </w:rPr>
        <w:t>Đăng nhập bằng Google (Google Sign-In):</w:t>
      </w:r>
      <w:bookmarkEnd w:id="68"/>
      <w:bookmarkEnd w:id="69"/>
    </w:p>
    <w:p w14:paraId="777FA84C" w14:textId="691DCBEE" w:rsidR="1CF8D151" w:rsidRPr="00B172DE" w:rsidRDefault="00C16CED" w:rsidP="00C16CED">
      <w:pPr>
        <w:pStyle w:val="Heading4"/>
        <w:spacing w:line="360" w:lineRule="auto"/>
        <w:ind w:firstLine="720"/>
        <w:rPr>
          <w:rFonts w:cs="Times New Roman"/>
          <w:szCs w:val="28"/>
          <w:lang w:val="vi-VN"/>
        </w:rPr>
      </w:pPr>
      <w:bookmarkStart w:id="70" w:name="_Toc169539489"/>
      <w:bookmarkStart w:id="71" w:name="_Toc169542355"/>
      <w:r>
        <w:rPr>
          <w:rFonts w:cs="Times New Roman"/>
          <w:szCs w:val="28"/>
          <w:lang w:val="vi-VN"/>
        </w:rPr>
        <w:t>2.</w:t>
      </w:r>
      <w:r w:rsidR="006B10E7" w:rsidRPr="00B172DE">
        <w:rPr>
          <w:rFonts w:cs="Times New Roman"/>
          <w:szCs w:val="28"/>
          <w:lang w:val="vi-VN"/>
        </w:rPr>
        <w:t xml:space="preserve">1.6.1. Google Sign-In là </w:t>
      </w:r>
      <w:r w:rsidR="006B10E7">
        <w:rPr>
          <w:rFonts w:cs="Times New Roman"/>
          <w:szCs w:val="28"/>
          <w:lang w:val="vi-VN"/>
        </w:rPr>
        <w:t>gì</w:t>
      </w:r>
      <w:r>
        <w:rPr>
          <w:rFonts w:cs="Times New Roman"/>
          <w:szCs w:val="28"/>
          <w:lang w:val="vi-VN"/>
        </w:rPr>
        <w:t>?</w:t>
      </w:r>
      <w:bookmarkEnd w:id="70"/>
      <w:bookmarkEnd w:id="71"/>
    </w:p>
    <w:p w14:paraId="28B9A564" w14:textId="2EC2AFDF" w:rsidR="006B10E7" w:rsidRDefault="006B10E7" w:rsidP="00387521">
      <w:pPr>
        <w:spacing w:line="360" w:lineRule="auto"/>
        <w:ind w:firstLine="720"/>
        <w:rPr>
          <w:lang w:val="vi-VN"/>
        </w:rPr>
      </w:pPr>
      <w:r w:rsidRPr="006B10E7">
        <w:rPr>
          <w:lang w:val="vi-VN"/>
        </w:rPr>
        <w:t>Google Sign-In là một dịch vụ của Google cho phép người dùng sử dụng tài khoản Google của họ để đăng nhập vào các ứng dụng và trang web bên thứ ba. Điều này giúp người dùng dễ dàng truy cập mà không cần tạo tài khoản mới hoặc nhớ thêm mật khẩu. Dịch vụ này dựa trên OAuth 2.0, một giao thức xác thực mở được thiết kế để cấp quyền truy cập an toàn cho các ứng dụng mà không cần chia sẻ thông tin đăng nhập.</w:t>
      </w:r>
    </w:p>
    <w:p w14:paraId="06ABE473" w14:textId="0039C129" w:rsidR="006B10E7" w:rsidRPr="00B172DE" w:rsidRDefault="00C16CED" w:rsidP="00C16CED">
      <w:pPr>
        <w:pStyle w:val="Heading4"/>
        <w:spacing w:line="360" w:lineRule="auto"/>
        <w:ind w:firstLine="720"/>
        <w:rPr>
          <w:rFonts w:cs="Times New Roman"/>
          <w:lang w:val="vi-VN"/>
        </w:rPr>
      </w:pPr>
      <w:bookmarkStart w:id="72" w:name="_Toc169539490"/>
      <w:bookmarkStart w:id="73" w:name="_Toc169542356"/>
      <w:r w:rsidRPr="145A97E8">
        <w:rPr>
          <w:rFonts w:cs="Times New Roman"/>
          <w:lang w:val="vi-VN"/>
        </w:rPr>
        <w:t>2.</w:t>
      </w:r>
      <w:r w:rsidR="006B10E7" w:rsidRPr="145A97E8">
        <w:rPr>
          <w:rFonts w:cs="Times New Roman"/>
          <w:lang w:val="vi-VN"/>
        </w:rPr>
        <w:t>1.6.2. Ưu điểm của Google Sign-In:</w:t>
      </w:r>
      <w:bookmarkEnd w:id="72"/>
      <w:bookmarkEnd w:id="73"/>
    </w:p>
    <w:p w14:paraId="77008CB9" w14:textId="56DD94F5" w:rsidR="003F4C25" w:rsidRPr="003F4C25" w:rsidRDefault="003F4C25" w:rsidP="00387521">
      <w:pPr>
        <w:spacing w:line="360" w:lineRule="auto"/>
        <w:rPr>
          <w:lang w:val="vi-VN"/>
        </w:rPr>
      </w:pPr>
      <w:r>
        <w:rPr>
          <w:lang w:val="vi-VN"/>
        </w:rPr>
        <w:t xml:space="preserve">- </w:t>
      </w:r>
      <w:r w:rsidRPr="003F4C25">
        <w:rPr>
          <w:lang w:val="vi-VN"/>
        </w:rPr>
        <w:t>Tiện lợi cho người dùng: Người dùng có thể đăng nhập nhanh chóng mà không cần tạo tài khoản mới, giảm bớt phiền phức khi nhớ nhiều mật khẩu.</w:t>
      </w:r>
    </w:p>
    <w:p w14:paraId="6B239615" w14:textId="10669624" w:rsidR="003F4C25" w:rsidRPr="003F4C25" w:rsidRDefault="003F4C25" w:rsidP="00387521">
      <w:pPr>
        <w:spacing w:line="360" w:lineRule="auto"/>
        <w:rPr>
          <w:lang w:val="vi-VN"/>
        </w:rPr>
      </w:pPr>
      <w:r>
        <w:rPr>
          <w:lang w:val="vi-VN"/>
        </w:rPr>
        <w:t xml:space="preserve">- </w:t>
      </w:r>
      <w:r w:rsidRPr="003F4C25">
        <w:rPr>
          <w:lang w:val="vi-VN"/>
        </w:rPr>
        <w:t>Bảo mật cao: OAuth 2.0 giúp bảo mật quá trình xác thực, giảm nguy cơ bị đánh cắp thông tin đăng nhập.</w:t>
      </w:r>
    </w:p>
    <w:p w14:paraId="4F418DA7" w14:textId="27F052DD" w:rsidR="003F4C25" w:rsidRPr="003F4C25" w:rsidRDefault="003F4C25" w:rsidP="00387521">
      <w:pPr>
        <w:spacing w:line="360" w:lineRule="auto"/>
        <w:rPr>
          <w:lang w:val="vi-VN"/>
        </w:rPr>
      </w:pPr>
      <w:r>
        <w:rPr>
          <w:lang w:val="vi-VN"/>
        </w:rPr>
        <w:t xml:space="preserve">- </w:t>
      </w:r>
      <w:r w:rsidRPr="003F4C25">
        <w:rPr>
          <w:lang w:val="vi-VN"/>
        </w:rPr>
        <w:t>Độ tin cậy: Sử dụng dịch vụ của Google giúp tăng độ tin cậy và uy tín cho ứng dụng của bạn.</w:t>
      </w:r>
    </w:p>
    <w:p w14:paraId="3F554AF2" w14:textId="3FFDC345" w:rsidR="006B10E7" w:rsidRDefault="003F4C25" w:rsidP="00387521">
      <w:pPr>
        <w:spacing w:line="360" w:lineRule="auto"/>
        <w:rPr>
          <w:lang w:val="vi-VN"/>
        </w:rPr>
      </w:pPr>
      <w:r>
        <w:rPr>
          <w:lang w:val="vi-VN"/>
        </w:rPr>
        <w:t xml:space="preserve">- </w:t>
      </w:r>
      <w:r w:rsidRPr="003F4C25">
        <w:rPr>
          <w:lang w:val="vi-VN"/>
        </w:rPr>
        <w:t>Tăng tương tác người dùng: Đăng nhập dễ dàng có thể tăng số lượng người dùng đăng ký và tương tác với ứng dụng của bạn.</w:t>
      </w:r>
    </w:p>
    <w:p w14:paraId="2BD498B6" w14:textId="48B00BAC" w:rsidR="006B10E7" w:rsidRPr="00B172DE" w:rsidRDefault="00C16CED" w:rsidP="00C16CED">
      <w:pPr>
        <w:pStyle w:val="Heading4"/>
        <w:spacing w:line="360" w:lineRule="auto"/>
        <w:ind w:firstLine="720"/>
        <w:rPr>
          <w:rFonts w:cs="Times New Roman"/>
          <w:lang w:val="vi-VN"/>
        </w:rPr>
      </w:pPr>
      <w:bookmarkStart w:id="74" w:name="_Toc169539491"/>
      <w:bookmarkStart w:id="75" w:name="_Toc169542357"/>
      <w:r w:rsidRPr="145A97E8">
        <w:rPr>
          <w:rFonts w:cs="Times New Roman"/>
          <w:lang w:val="vi-VN"/>
        </w:rPr>
        <w:t>2.</w:t>
      </w:r>
      <w:r w:rsidR="006B10E7" w:rsidRPr="145A97E8">
        <w:rPr>
          <w:rFonts w:cs="Times New Roman"/>
          <w:lang w:val="vi-VN"/>
        </w:rPr>
        <w:t>1.6.3. Nhược điểm của Google Sign-In:</w:t>
      </w:r>
      <w:bookmarkEnd w:id="74"/>
      <w:bookmarkEnd w:id="75"/>
    </w:p>
    <w:p w14:paraId="646A3F8E" w14:textId="1EDAD86D" w:rsidR="00387521" w:rsidRPr="00387521" w:rsidRDefault="00387521" w:rsidP="00387521">
      <w:pPr>
        <w:spacing w:line="360" w:lineRule="auto"/>
        <w:rPr>
          <w:lang w:val="vi-VN"/>
        </w:rPr>
      </w:pPr>
      <w:r>
        <w:rPr>
          <w:lang w:val="vi-VN"/>
        </w:rPr>
        <w:t xml:space="preserve">- </w:t>
      </w:r>
      <w:r w:rsidRPr="00387521">
        <w:rPr>
          <w:lang w:val="vi-VN"/>
        </w:rPr>
        <w:t>Phụ thuộc vào bên thứ ba: Ứng dụng của bạn phụ thuộc vào dịch vụ của Google, nếu Google gặp sự cố, người dùng có thể gặp khó khăn khi đăng nhập.</w:t>
      </w:r>
    </w:p>
    <w:p w14:paraId="5B150745" w14:textId="3C118FF7" w:rsidR="00387521" w:rsidRPr="00387521" w:rsidRDefault="00387521" w:rsidP="00387521">
      <w:pPr>
        <w:spacing w:line="360" w:lineRule="auto"/>
        <w:rPr>
          <w:lang w:val="vi-VN"/>
        </w:rPr>
      </w:pPr>
      <w:r>
        <w:rPr>
          <w:lang w:val="vi-VN"/>
        </w:rPr>
        <w:lastRenderedPageBreak/>
        <w:t xml:space="preserve">- </w:t>
      </w:r>
      <w:r w:rsidRPr="00387521">
        <w:rPr>
          <w:lang w:val="vi-VN"/>
        </w:rPr>
        <w:t>Giới hạn người dùng: Người dùng phải có tài khoản Google để sử dụng Google Sign-In, điều này có thể hạn chế đối tượng người dùng.</w:t>
      </w:r>
    </w:p>
    <w:p w14:paraId="1C805260" w14:textId="333F5029" w:rsidR="1CF8D151" w:rsidRDefault="00387521" w:rsidP="00387521">
      <w:pPr>
        <w:spacing w:line="360" w:lineRule="auto"/>
        <w:rPr>
          <w:lang w:val="vi-VN"/>
        </w:rPr>
      </w:pPr>
      <w:r>
        <w:rPr>
          <w:lang w:val="vi-VN"/>
        </w:rPr>
        <w:t xml:space="preserve">- </w:t>
      </w:r>
      <w:r w:rsidRPr="00387521">
        <w:rPr>
          <w:lang w:val="vi-VN"/>
        </w:rPr>
        <w:t>Chi phí tiềm ẩn: Nếu sử dụng các dịch vụ API của Google vượt quá hạn mức miễn phí, bạn có thể phải trả phí.</w:t>
      </w:r>
    </w:p>
    <w:p w14:paraId="42FA6BA0" w14:textId="06C75728" w:rsidR="00B84D01" w:rsidRPr="00B84D01" w:rsidRDefault="00B84D01" w:rsidP="00C16CED">
      <w:pPr>
        <w:pStyle w:val="Heading2"/>
        <w:spacing w:line="360" w:lineRule="auto"/>
        <w:rPr>
          <w:lang w:val="vi-VN"/>
        </w:rPr>
      </w:pPr>
      <w:bookmarkStart w:id="76" w:name="_Toc155294854"/>
      <w:bookmarkStart w:id="77" w:name="_Toc169539492"/>
      <w:bookmarkStart w:id="78" w:name="_Toc169542358"/>
      <w:r w:rsidRPr="6EB1F085">
        <w:rPr>
          <w:lang w:val="vi-VN"/>
        </w:rPr>
        <w:t xml:space="preserve">2.2. Cơ sở đề </w:t>
      </w:r>
      <w:bookmarkEnd w:id="76"/>
      <w:r w:rsidRPr="6EB1F085">
        <w:rPr>
          <w:lang w:val="vi-VN"/>
        </w:rPr>
        <w:t>tài:</w:t>
      </w:r>
      <w:bookmarkEnd w:id="77"/>
      <w:bookmarkEnd w:id="78"/>
    </w:p>
    <w:p w14:paraId="1BFFBB5C" w14:textId="01230070" w:rsidR="00B84D01" w:rsidRPr="007308A4" w:rsidRDefault="00C16CED" w:rsidP="00C16CED">
      <w:pPr>
        <w:spacing w:line="360" w:lineRule="auto"/>
        <w:rPr>
          <w:lang w:val="vi-VN"/>
        </w:rPr>
      </w:pPr>
      <w:r w:rsidRPr="007308A4">
        <w:rPr>
          <w:lang w:val="vi-VN"/>
        </w:rPr>
        <w:t xml:space="preserve">- </w:t>
      </w:r>
      <w:r w:rsidR="00B84D01" w:rsidRPr="007308A4">
        <w:rPr>
          <w:lang w:val="vi-VN"/>
        </w:rPr>
        <w:t xml:space="preserve">Dựa trên những kiến thức đã học về </w:t>
      </w:r>
      <w:r w:rsidR="007F3764" w:rsidRPr="007308A4">
        <w:rPr>
          <w:lang w:val="vi-VN"/>
        </w:rPr>
        <w:t xml:space="preserve">Winform </w:t>
      </w:r>
      <w:r w:rsidR="00B84D01" w:rsidRPr="007308A4">
        <w:rPr>
          <w:lang w:val="vi-VN"/>
        </w:rPr>
        <w:t xml:space="preserve">và sự tìm </w:t>
      </w:r>
      <w:r w:rsidR="007F3764" w:rsidRPr="007308A4">
        <w:rPr>
          <w:lang w:val="vi-VN"/>
        </w:rPr>
        <w:t xml:space="preserve">hiểu miệt mài </w:t>
      </w:r>
      <w:r w:rsidR="00B84D01" w:rsidRPr="007308A4">
        <w:rPr>
          <w:lang w:val="vi-VN"/>
        </w:rPr>
        <w:t xml:space="preserve"> </w:t>
      </w:r>
    </w:p>
    <w:p w14:paraId="3CC370EB" w14:textId="129A92B1" w:rsidR="00B84D01" w:rsidRDefault="00C16CED" w:rsidP="00C16CED">
      <w:pPr>
        <w:spacing w:line="360" w:lineRule="auto"/>
      </w:pPr>
      <w:r w:rsidRPr="007308A4">
        <w:rPr>
          <w:lang w:val="vi-VN"/>
        </w:rPr>
        <w:t xml:space="preserve">- </w:t>
      </w:r>
      <w:r w:rsidR="00B84D01" w:rsidRPr="007308A4">
        <w:rPr>
          <w:lang w:val="vi-VN"/>
        </w:rPr>
        <w:t xml:space="preserve">Việc lần đầu tiếp xúc và làm việc với Firebase, nhóm gặp nhiều khó khăn. Sau khi lên kế hoạch đề tài, nhóm nhận ra là việc đầu tiên trong quá trình thực hiện đề tài này là đọc tài liệu, hiểu cách hoạt động của ngôn ngữ, tiến đến xây dựng </w:t>
      </w:r>
      <w:r w:rsidR="00A12CF9" w:rsidRPr="007308A4">
        <w:rPr>
          <w:lang w:val="vi-VN"/>
        </w:rPr>
        <w:t>timeline phù hợp để đạt được kết quả</w:t>
      </w:r>
      <w:r w:rsidR="00B84D01" w:rsidRPr="007308A4">
        <w:rPr>
          <w:lang w:val="vi-VN"/>
        </w:rPr>
        <w:t xml:space="preserve"> như mong muốn.</w:t>
      </w:r>
    </w:p>
    <w:p w14:paraId="290E3AF3" w14:textId="162843B0" w:rsidR="004347E1" w:rsidRPr="004347E1" w:rsidRDefault="004347E1" w:rsidP="00C16CED">
      <w:pPr>
        <w:spacing w:line="360" w:lineRule="auto"/>
      </w:pPr>
      <w:r>
        <w:br w:type="page"/>
      </w:r>
    </w:p>
    <w:p w14:paraId="1AB963B3" w14:textId="3E2AE288" w:rsidR="00946F90" w:rsidRPr="007308A4" w:rsidRDefault="00E41E2A" w:rsidP="00D02412">
      <w:pPr>
        <w:pStyle w:val="Heading1"/>
        <w:spacing w:line="360" w:lineRule="auto"/>
        <w:rPr>
          <w:rFonts w:cs="Times New Roman"/>
          <w:sz w:val="26"/>
          <w:szCs w:val="26"/>
          <w:lang w:val="vi-VN"/>
        </w:rPr>
      </w:pPr>
      <w:bookmarkStart w:id="79" w:name="_Toc169539493"/>
      <w:bookmarkStart w:id="80" w:name="_Toc169542359"/>
      <w:r>
        <w:rPr>
          <w:rFonts w:cs="Times New Roman"/>
          <w:sz w:val="26"/>
          <w:szCs w:val="26"/>
        </w:rPr>
        <w:lastRenderedPageBreak/>
        <w:t>CHƯƠNG</w:t>
      </w:r>
      <w:r w:rsidR="00D60DB7" w:rsidRPr="007308A4">
        <w:rPr>
          <w:rFonts w:cs="Times New Roman"/>
          <w:sz w:val="26"/>
          <w:szCs w:val="26"/>
          <w:lang w:val="vi-VN"/>
        </w:rPr>
        <w:t xml:space="preserve"> III: PHÂN TÍCH THIẾT KẾ HỆ THỐNG</w:t>
      </w:r>
      <w:bookmarkEnd w:id="79"/>
      <w:bookmarkEnd w:id="80"/>
    </w:p>
    <w:p w14:paraId="11B34A9D" w14:textId="75686EB8" w:rsidR="224A2406" w:rsidRDefault="224A2406" w:rsidP="007308A4">
      <w:pPr>
        <w:pStyle w:val="Heading2"/>
        <w:spacing w:line="360" w:lineRule="auto"/>
      </w:pPr>
      <w:bookmarkStart w:id="81" w:name="_Toc169539494"/>
      <w:bookmarkStart w:id="82" w:name="_Toc169542360"/>
      <w:r w:rsidRPr="00B172DE">
        <w:rPr>
          <w:lang w:val="vi-VN"/>
        </w:rPr>
        <w:t xml:space="preserve">3.1. </w:t>
      </w:r>
      <w:r>
        <w:t>Timeline</w:t>
      </w:r>
      <w:r w:rsidR="00D60DB7">
        <w:rPr>
          <w:lang w:val="vi-VN"/>
        </w:rPr>
        <w:t>:</w:t>
      </w:r>
      <w:bookmarkEnd w:id="81"/>
      <w:bookmarkEnd w:id="82"/>
    </w:p>
    <w:p w14:paraId="55238D86" w14:textId="300A7875" w:rsidR="00D60DB7" w:rsidRDefault="00D60DB7" w:rsidP="007308A4">
      <w:pPr>
        <w:spacing w:line="360" w:lineRule="auto"/>
        <w:rPr>
          <w:lang w:val="vi-VN"/>
        </w:rPr>
      </w:pPr>
      <w:r>
        <w:rPr>
          <w:lang w:val="vi-VN"/>
        </w:rPr>
        <w:tab/>
        <w:t>Link timeline:</w:t>
      </w:r>
      <w:r w:rsidR="00AC66D9">
        <w:rPr>
          <w:lang w:val="vi-VN"/>
        </w:rPr>
        <w:t xml:space="preserve"> </w:t>
      </w:r>
      <w:hyperlink r:id="rId20" w:anchor="gid=284850264" w:history="1">
        <w:r w:rsidR="00AC66D9" w:rsidRPr="00AC66D9">
          <w:rPr>
            <w:rStyle w:val="Hyperlink"/>
            <w:b/>
            <w:bCs/>
            <w:i/>
            <w:iCs/>
            <w:lang w:val="vi-VN"/>
          </w:rPr>
          <w:t>Click here</w:t>
        </w:r>
      </w:hyperlink>
    </w:p>
    <w:p w14:paraId="2FCC49F0" w14:textId="77777777" w:rsidR="00AC66D9" w:rsidRPr="00D60DB7" w:rsidRDefault="00AC66D9" w:rsidP="007308A4">
      <w:pPr>
        <w:spacing w:line="360" w:lineRule="auto"/>
        <w:rPr>
          <w:lang w:val="vi-VN"/>
        </w:rPr>
      </w:pPr>
    </w:p>
    <w:p w14:paraId="4D244AE3" w14:textId="77F61D92" w:rsidR="00EB71EF" w:rsidRDefault="224A2406" w:rsidP="007308A4">
      <w:pPr>
        <w:pStyle w:val="Heading2"/>
        <w:spacing w:line="360" w:lineRule="auto"/>
        <w:rPr>
          <w:lang w:val="vi-VN"/>
        </w:rPr>
      </w:pPr>
      <w:bookmarkStart w:id="83" w:name="_Toc169539495"/>
      <w:bookmarkStart w:id="84" w:name="_Toc169542361"/>
      <w:r w:rsidRPr="00D60DB7">
        <w:rPr>
          <w:lang w:val="vi-VN"/>
        </w:rPr>
        <w:t>3.2</w:t>
      </w:r>
      <w:r w:rsidRPr="6EB1F085">
        <w:rPr>
          <w:lang w:val="vi-VN"/>
        </w:rPr>
        <w:t xml:space="preserve">. </w:t>
      </w:r>
      <w:r w:rsidRPr="00D60DB7">
        <w:rPr>
          <w:lang w:val="vi-VN"/>
        </w:rPr>
        <w:t xml:space="preserve">Sơ đồ phân rã </w:t>
      </w:r>
      <w:r>
        <w:t>chức</w:t>
      </w:r>
      <w:r w:rsidRPr="00D60DB7">
        <w:rPr>
          <w:lang w:val="vi-VN"/>
        </w:rPr>
        <w:t xml:space="preserve"> năng BFD:</w:t>
      </w:r>
      <w:bookmarkEnd w:id="83"/>
      <w:bookmarkEnd w:id="84"/>
    </w:p>
    <w:p w14:paraId="1892F532" w14:textId="1973C3C4" w:rsidR="0094368E" w:rsidRDefault="738B5B41" w:rsidP="0094368E">
      <w:pPr>
        <w:keepNext/>
        <w:spacing w:line="360" w:lineRule="auto"/>
        <w:jc w:val="center"/>
      </w:pPr>
      <w:r>
        <w:br/>
      </w:r>
      <w:r w:rsidR="0EF3AA3A">
        <w:rPr>
          <w:noProof/>
        </w:rPr>
        <w:drawing>
          <wp:inline distT="0" distB="0" distL="0" distR="0" wp14:anchorId="200EC836" wp14:editId="3C699759">
            <wp:extent cx="5724524" cy="5172075"/>
            <wp:effectExtent l="19050" t="19050" r="10160" b="9525"/>
            <wp:docPr id="1589964582" name="Picture 158996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964582"/>
                    <pic:cNvPicPr/>
                  </pic:nvPicPr>
                  <pic:blipFill>
                    <a:blip r:embed="rId21">
                      <a:extLst>
                        <a:ext uri="{28A0092B-C50C-407E-A947-70E740481C1C}">
                          <a14:useLocalDpi xmlns:a14="http://schemas.microsoft.com/office/drawing/2010/main" val="0"/>
                        </a:ext>
                      </a:extLst>
                    </a:blip>
                    <a:stretch>
                      <a:fillRect/>
                    </a:stretch>
                  </pic:blipFill>
                  <pic:spPr>
                    <a:xfrm>
                      <a:off x="0" y="0"/>
                      <a:ext cx="5724524" cy="5172075"/>
                    </a:xfrm>
                    <a:prstGeom prst="rect">
                      <a:avLst/>
                    </a:prstGeom>
                    <a:ln>
                      <a:solidFill>
                        <a:schemeClr val="tx1"/>
                      </a:solidFill>
                    </a:ln>
                  </pic:spPr>
                </pic:pic>
              </a:graphicData>
            </a:graphic>
          </wp:inline>
        </w:drawing>
      </w:r>
    </w:p>
    <w:p w14:paraId="4024B2ED" w14:textId="3C65101A" w:rsidR="637ADF74" w:rsidRPr="00AA7B24" w:rsidRDefault="0094368E" w:rsidP="0094368E">
      <w:pPr>
        <w:pStyle w:val="Caption"/>
        <w:jc w:val="center"/>
        <w:rPr>
          <w:sz w:val="26"/>
          <w:szCs w:val="26"/>
        </w:rPr>
      </w:pPr>
      <w:bookmarkStart w:id="85" w:name="_Toc169565289"/>
      <w:bookmarkStart w:id="86" w:name="_Toc169565405"/>
      <w:bookmarkStart w:id="87" w:name="_Toc169541679"/>
      <w:r w:rsidRPr="00AA7B24">
        <w:rPr>
          <w:sz w:val="26"/>
          <w:szCs w:val="26"/>
        </w:rPr>
        <w:t xml:space="preserve">Hình </w:t>
      </w:r>
      <w:r w:rsidRPr="00AA7B24">
        <w:rPr>
          <w:sz w:val="26"/>
          <w:szCs w:val="26"/>
        </w:rPr>
        <w:fldChar w:fldCharType="begin"/>
      </w:r>
      <w:r w:rsidRPr="00AA7B24">
        <w:rPr>
          <w:sz w:val="26"/>
          <w:szCs w:val="26"/>
        </w:rPr>
        <w:instrText xml:space="preserve"> SEQ Hình \* ARABIC </w:instrText>
      </w:r>
      <w:r w:rsidRPr="00AA7B24">
        <w:rPr>
          <w:sz w:val="26"/>
          <w:szCs w:val="26"/>
        </w:rPr>
        <w:fldChar w:fldCharType="separate"/>
      </w:r>
      <w:r w:rsidR="00B326CA">
        <w:rPr>
          <w:noProof/>
          <w:sz w:val="26"/>
          <w:szCs w:val="26"/>
        </w:rPr>
        <w:t>1</w:t>
      </w:r>
      <w:r w:rsidRPr="00AA7B24">
        <w:rPr>
          <w:sz w:val="26"/>
          <w:szCs w:val="26"/>
        </w:rPr>
        <w:fldChar w:fldCharType="end"/>
      </w:r>
      <w:r w:rsidRPr="00AA7B24">
        <w:rPr>
          <w:sz w:val="26"/>
          <w:szCs w:val="26"/>
        </w:rPr>
        <w:t>. Sơ đồ phân rã chức năng</w:t>
      </w:r>
      <w:bookmarkEnd w:id="85"/>
      <w:bookmarkEnd w:id="86"/>
      <w:bookmarkEnd w:id="87"/>
    </w:p>
    <w:p w14:paraId="52EDEE1E" w14:textId="77777777" w:rsidR="004349F4" w:rsidRDefault="004349F4" w:rsidP="004349F4">
      <w:pPr>
        <w:spacing w:before="240" w:after="240" w:line="360" w:lineRule="auto"/>
        <w:jc w:val="left"/>
        <w:rPr>
          <w:rFonts w:eastAsia="Times New Roman"/>
          <w:kern w:val="0"/>
          <w14:ligatures w14:val="none"/>
        </w:rPr>
      </w:pPr>
      <w:r>
        <w:rPr>
          <w:rFonts w:eastAsia="Times New Roman"/>
        </w:rPr>
        <w:t>Ứng dụng quản lý quán cà phê mèo được thiết kế với ba loại người dùng chính: Admin, User, và Master. Mỗi loại người dùng sẽ có những quyền hạn và tính năng khác nhau nhằm đảm bảo sự hoạt động trơn tru và hiệu quả của hệ thống.</w:t>
      </w:r>
    </w:p>
    <w:p w14:paraId="0CD4CD2B" w14:textId="447EA953" w:rsidR="004349F4" w:rsidRDefault="007948AA" w:rsidP="007948AA">
      <w:pPr>
        <w:pStyle w:val="Heading3"/>
        <w:rPr>
          <w:rFonts w:eastAsia="Times New Roman" w:cs="Times New Roman"/>
          <w:b w:val="0"/>
          <w:bCs/>
        </w:rPr>
      </w:pPr>
      <w:bookmarkStart w:id="88" w:name="_Toc169393137"/>
      <w:bookmarkStart w:id="89" w:name="_Toc169539496"/>
      <w:bookmarkStart w:id="90" w:name="_Toc169542362"/>
      <w:r>
        <w:rPr>
          <w:bCs/>
        </w:rPr>
        <w:lastRenderedPageBreak/>
        <w:t>3.2.</w:t>
      </w:r>
      <w:r w:rsidR="004349F4">
        <w:rPr>
          <w:bCs/>
        </w:rPr>
        <w:t>1. Master (Chủ quán)</w:t>
      </w:r>
      <w:bookmarkEnd w:id="88"/>
      <w:bookmarkEnd w:id="89"/>
      <w:bookmarkEnd w:id="90"/>
    </w:p>
    <w:p w14:paraId="5ACF9D0C" w14:textId="77777777" w:rsidR="004349F4" w:rsidRDefault="004349F4" w:rsidP="004349F4">
      <w:pPr>
        <w:pStyle w:val="ListParagraph"/>
        <w:numPr>
          <w:ilvl w:val="0"/>
          <w:numId w:val="49"/>
        </w:numPr>
        <w:spacing w:after="0" w:line="360" w:lineRule="auto"/>
        <w:jc w:val="left"/>
        <w:rPr>
          <w:rFonts w:eastAsia="Times New Roman"/>
          <w:kern w:val="0"/>
          <w14:ligatures w14:val="none"/>
        </w:rPr>
      </w:pPr>
      <w:r>
        <w:rPr>
          <w:rFonts w:eastAsia="Times New Roman"/>
        </w:rPr>
        <w:t>Quản lý sản phẩm: Thêm, xóa, sửa các món nước, mèo, sản phẩm cho mèo.</w:t>
      </w:r>
    </w:p>
    <w:p w14:paraId="69C8B890" w14:textId="77777777" w:rsidR="004349F4" w:rsidRDefault="004349F4" w:rsidP="004349F4">
      <w:pPr>
        <w:pStyle w:val="ListParagraph"/>
        <w:numPr>
          <w:ilvl w:val="0"/>
          <w:numId w:val="49"/>
        </w:numPr>
        <w:spacing w:after="0" w:line="360" w:lineRule="auto"/>
        <w:jc w:val="left"/>
        <w:rPr>
          <w:rFonts w:eastAsia="Times New Roman"/>
        </w:rPr>
      </w:pPr>
      <w:r>
        <w:rPr>
          <w:rFonts w:eastAsia="Times New Roman"/>
        </w:rPr>
        <w:t>Quản lý bàn: Theo dõi và xử lí thông tin bàn.</w:t>
      </w:r>
    </w:p>
    <w:p w14:paraId="545D5908" w14:textId="77777777" w:rsidR="004349F4" w:rsidRDefault="004349F4" w:rsidP="004349F4">
      <w:pPr>
        <w:pStyle w:val="ListParagraph"/>
        <w:numPr>
          <w:ilvl w:val="0"/>
          <w:numId w:val="49"/>
        </w:numPr>
        <w:spacing w:after="0" w:line="360" w:lineRule="auto"/>
        <w:jc w:val="left"/>
        <w:rPr>
          <w:rFonts w:eastAsia="Times New Roman"/>
          <w:kern w:val="0"/>
          <w14:ligatures w14:val="none"/>
        </w:rPr>
      </w:pPr>
      <w:r>
        <w:rPr>
          <w:rFonts w:eastAsia="Times New Roman"/>
        </w:rPr>
        <w:t>Quản lý nhân viên: Thêm, xóa, sửa thông tin nhân viên, phân ca làm việc.</w:t>
      </w:r>
    </w:p>
    <w:p w14:paraId="1C2D7741" w14:textId="77777777" w:rsidR="004349F4" w:rsidRDefault="004349F4" w:rsidP="004349F4">
      <w:pPr>
        <w:pStyle w:val="ListParagraph"/>
        <w:numPr>
          <w:ilvl w:val="0"/>
          <w:numId w:val="49"/>
        </w:numPr>
        <w:spacing w:after="0" w:line="360" w:lineRule="auto"/>
        <w:jc w:val="left"/>
        <w:rPr>
          <w:rFonts w:eastAsia="Times New Roman"/>
        </w:rPr>
      </w:pPr>
      <w:r>
        <w:rPr>
          <w:rFonts w:eastAsia="Times New Roman"/>
        </w:rPr>
        <w:t>Quản lý hóa đơn: Theo dõi và xử lí thông tin hóa đơn.</w:t>
      </w:r>
    </w:p>
    <w:p w14:paraId="1744A8F2" w14:textId="77777777" w:rsidR="004349F4" w:rsidRDefault="004349F4" w:rsidP="004349F4">
      <w:pPr>
        <w:pStyle w:val="ListParagraph"/>
        <w:numPr>
          <w:ilvl w:val="0"/>
          <w:numId w:val="49"/>
        </w:numPr>
        <w:spacing w:after="0" w:line="360" w:lineRule="auto"/>
        <w:jc w:val="left"/>
        <w:rPr>
          <w:rFonts w:eastAsia="Times New Roman"/>
        </w:rPr>
      </w:pPr>
      <w:r>
        <w:rPr>
          <w:rFonts w:eastAsia="Times New Roman"/>
        </w:rPr>
        <w:t>Quản lý khách hàng: Theo dõi và xử lí thông tin khách hàng.</w:t>
      </w:r>
    </w:p>
    <w:p w14:paraId="40120576" w14:textId="77777777" w:rsidR="004349F4" w:rsidRDefault="004349F4" w:rsidP="004349F4">
      <w:pPr>
        <w:pStyle w:val="ListParagraph"/>
        <w:numPr>
          <w:ilvl w:val="0"/>
          <w:numId w:val="49"/>
        </w:numPr>
        <w:spacing w:after="0" w:line="360" w:lineRule="auto"/>
        <w:jc w:val="left"/>
        <w:rPr>
          <w:rFonts w:eastAsia="Times New Roman"/>
        </w:rPr>
      </w:pPr>
      <w:r>
        <w:rPr>
          <w:rFonts w:eastAsia="Times New Roman"/>
        </w:rPr>
        <w:t>Quản lý đánh giá: Theo dõi và xử lí các đánh giá của khách hàng.</w:t>
      </w:r>
    </w:p>
    <w:p w14:paraId="0E684687" w14:textId="77777777" w:rsidR="004349F4" w:rsidRDefault="004349F4" w:rsidP="004349F4">
      <w:pPr>
        <w:pStyle w:val="ListParagraph"/>
        <w:numPr>
          <w:ilvl w:val="0"/>
          <w:numId w:val="49"/>
        </w:numPr>
        <w:spacing w:after="0" w:line="360" w:lineRule="auto"/>
        <w:jc w:val="left"/>
        <w:rPr>
          <w:rFonts w:eastAsia="Times New Roman"/>
          <w:kern w:val="0"/>
          <w14:ligatures w14:val="none"/>
        </w:rPr>
      </w:pPr>
      <w:r>
        <w:rPr>
          <w:rFonts w:eastAsia="Times New Roman"/>
        </w:rPr>
        <w:t>Quản lý tài khoản người dùng: Đăng ký và cấp quyền cho các tài khoản Admin và User.</w:t>
      </w:r>
    </w:p>
    <w:p w14:paraId="51666788" w14:textId="794A4590" w:rsidR="004349F4" w:rsidRDefault="007948AA" w:rsidP="007948AA">
      <w:pPr>
        <w:pStyle w:val="Heading3"/>
        <w:rPr>
          <w:rFonts w:eastAsia="Times New Roman"/>
          <w:sz w:val="24"/>
          <w:szCs w:val="24"/>
        </w:rPr>
      </w:pPr>
      <w:bookmarkStart w:id="91" w:name="_Toc169393138"/>
      <w:bookmarkStart w:id="92" w:name="_Toc169539497"/>
      <w:bookmarkStart w:id="93" w:name="_Toc169542363"/>
      <w:r>
        <w:rPr>
          <w:rFonts w:eastAsia="Times New Roman" w:cs="Times New Roman"/>
          <w:bCs/>
          <w:sz w:val="24"/>
          <w:szCs w:val="24"/>
        </w:rPr>
        <w:t>3.</w:t>
      </w:r>
      <w:r>
        <w:rPr>
          <w:rFonts w:eastAsia="Times New Roman"/>
          <w:sz w:val="24"/>
          <w:szCs w:val="24"/>
        </w:rPr>
        <w:t>2.</w:t>
      </w:r>
      <w:r w:rsidR="004349F4">
        <w:rPr>
          <w:rFonts w:eastAsia="Times New Roman" w:cs="Times New Roman"/>
          <w:bCs/>
          <w:sz w:val="24"/>
          <w:szCs w:val="24"/>
        </w:rPr>
        <w:t>2.</w:t>
      </w:r>
      <w:r w:rsidR="004349F4">
        <w:rPr>
          <w:rFonts w:eastAsia="Times New Roman"/>
          <w:sz w:val="24"/>
          <w:szCs w:val="24"/>
        </w:rPr>
        <w:t xml:space="preserve"> Admin (Nhân viên quán)</w:t>
      </w:r>
      <w:bookmarkEnd w:id="91"/>
      <w:bookmarkEnd w:id="92"/>
      <w:bookmarkEnd w:id="93"/>
    </w:p>
    <w:p w14:paraId="609EB8FA"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b/>
          <w:bCs/>
          <w:sz w:val="24"/>
          <w:szCs w:val="24"/>
        </w:rPr>
        <w:t>Quản lý bàn</w:t>
      </w:r>
      <w:r>
        <w:rPr>
          <w:rFonts w:eastAsia="Times New Roman"/>
          <w:sz w:val="24"/>
          <w:szCs w:val="24"/>
        </w:rPr>
        <w:t>: Theo dõi và xử lý các thuộc tính của bàn (thông tin bàn, món được gọi).</w:t>
      </w:r>
    </w:p>
    <w:p w14:paraId="442B303A"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sz w:val="24"/>
          <w:szCs w:val="24"/>
        </w:rPr>
        <w:t>Quản lý nhân viên: Theo dõi thông tin nhân viên.</w:t>
      </w:r>
    </w:p>
    <w:p w14:paraId="47E60001"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sz w:val="24"/>
          <w:szCs w:val="24"/>
        </w:rPr>
        <w:t>Quản lý khách hàng: Theo dõi và xử lý thông tin khách hàng.</w:t>
      </w:r>
    </w:p>
    <w:p w14:paraId="5D9B0585"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sz w:val="24"/>
          <w:szCs w:val="24"/>
        </w:rPr>
        <w:t>Quản lý đồ uống: Theo dõi và xử lý thông tin các món có trong thực đơn.</w:t>
      </w:r>
    </w:p>
    <w:p w14:paraId="1F2FB362"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sz w:val="24"/>
          <w:szCs w:val="24"/>
        </w:rPr>
        <w:t>Quản lý hóa đơn: Theo dõi và xử lý thông tin hóa đơn.</w:t>
      </w:r>
    </w:p>
    <w:p w14:paraId="040177F1" w14:textId="0B7E1DE7" w:rsidR="004349F4" w:rsidRDefault="004349F4" w:rsidP="007948AA">
      <w:pPr>
        <w:pStyle w:val="Heading3"/>
        <w:rPr>
          <w:rFonts w:eastAsia="Times New Roman"/>
          <w:sz w:val="24"/>
          <w:szCs w:val="24"/>
        </w:rPr>
      </w:pPr>
      <w:bookmarkStart w:id="94" w:name="_Toc169393139"/>
      <w:bookmarkStart w:id="95" w:name="_Toc169539498"/>
      <w:bookmarkStart w:id="96" w:name="_Toc169542364"/>
      <w:r>
        <w:rPr>
          <w:rFonts w:eastAsia="Times New Roman"/>
          <w:sz w:val="24"/>
          <w:szCs w:val="24"/>
        </w:rPr>
        <w:t>3</w:t>
      </w:r>
      <w:r w:rsidR="0094368E">
        <w:rPr>
          <w:rFonts w:eastAsia="Times New Roman"/>
          <w:sz w:val="24"/>
          <w:szCs w:val="24"/>
        </w:rPr>
        <w:t>.2.3</w:t>
      </w:r>
      <w:r>
        <w:rPr>
          <w:rFonts w:eastAsia="Times New Roman"/>
          <w:sz w:val="24"/>
          <w:szCs w:val="24"/>
        </w:rPr>
        <w:t>. User (Khách hàng)</w:t>
      </w:r>
      <w:bookmarkEnd w:id="94"/>
      <w:bookmarkEnd w:id="95"/>
      <w:bookmarkEnd w:id="96"/>
    </w:p>
    <w:p w14:paraId="47631B03"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b/>
          <w:bCs/>
          <w:sz w:val="24"/>
          <w:szCs w:val="24"/>
        </w:rPr>
        <w:t>Đăng nhập/Đăng ký</w:t>
      </w:r>
      <w:r>
        <w:rPr>
          <w:rFonts w:eastAsia="Times New Roman"/>
          <w:sz w:val="24"/>
          <w:szCs w:val="24"/>
        </w:rPr>
        <w:t>: Người dùng có thể đăng ký tài khoản hoặc đăng nhập vào hệ thống.</w:t>
      </w:r>
    </w:p>
    <w:p w14:paraId="4010205A"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b/>
          <w:bCs/>
          <w:sz w:val="24"/>
          <w:szCs w:val="24"/>
        </w:rPr>
        <w:t>Đặt bàn</w:t>
      </w:r>
      <w:r>
        <w:rPr>
          <w:rFonts w:eastAsia="Times New Roman"/>
          <w:sz w:val="24"/>
          <w:szCs w:val="24"/>
        </w:rPr>
        <w:t>: Đặt chỗ trực tuyến thông qua ứng dụng.</w:t>
      </w:r>
    </w:p>
    <w:p w14:paraId="45B5E381"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b/>
          <w:bCs/>
          <w:sz w:val="24"/>
          <w:szCs w:val="24"/>
        </w:rPr>
        <w:t>Thêm món vào giỏ hàng</w:t>
      </w:r>
      <w:r>
        <w:rPr>
          <w:rFonts w:eastAsia="Times New Roman"/>
          <w:sz w:val="24"/>
          <w:szCs w:val="24"/>
        </w:rPr>
        <w:t>: Chọn đồ uống và thêm vào giỏ hàng.</w:t>
      </w:r>
    </w:p>
    <w:p w14:paraId="6DE5984A"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b/>
          <w:bCs/>
          <w:sz w:val="24"/>
          <w:szCs w:val="24"/>
        </w:rPr>
        <w:t>Thanh toán</w:t>
      </w:r>
      <w:r>
        <w:rPr>
          <w:rFonts w:eastAsia="Times New Roman"/>
          <w:sz w:val="24"/>
          <w:szCs w:val="24"/>
        </w:rPr>
        <w:t>: Tiến hành thanh toán cho các món đã đặt.</w:t>
      </w:r>
    </w:p>
    <w:p w14:paraId="1C103337" w14:textId="77777777" w:rsidR="004349F4" w:rsidRDefault="004349F4" w:rsidP="004349F4">
      <w:pPr>
        <w:pStyle w:val="ListParagraph"/>
        <w:numPr>
          <w:ilvl w:val="0"/>
          <w:numId w:val="49"/>
        </w:numPr>
        <w:spacing w:after="0" w:line="360" w:lineRule="auto"/>
        <w:jc w:val="left"/>
        <w:rPr>
          <w:rFonts w:eastAsia="Times New Roman"/>
          <w:sz w:val="24"/>
          <w:szCs w:val="24"/>
        </w:rPr>
      </w:pPr>
      <w:r>
        <w:rPr>
          <w:rFonts w:eastAsia="Times New Roman"/>
          <w:b/>
          <w:bCs/>
          <w:sz w:val="24"/>
          <w:szCs w:val="24"/>
        </w:rPr>
        <w:t>Đổi điểm thành viên</w:t>
      </w:r>
      <w:r>
        <w:rPr>
          <w:rFonts w:eastAsia="Times New Roman"/>
          <w:sz w:val="24"/>
          <w:szCs w:val="24"/>
        </w:rPr>
        <w:t>: Tích lũy và đổi điểm thành viên để nhận ưu đãi.</w:t>
      </w:r>
    </w:p>
    <w:p w14:paraId="6BAFEB30" w14:textId="77777777" w:rsidR="004349F4" w:rsidRPr="007308A4" w:rsidRDefault="004349F4" w:rsidP="007308A4">
      <w:pPr>
        <w:spacing w:line="360" w:lineRule="auto"/>
        <w:jc w:val="center"/>
      </w:pPr>
    </w:p>
    <w:p w14:paraId="7A5B77A8" w14:textId="4913762E" w:rsidR="4F49ADFC" w:rsidRDefault="224A2406" w:rsidP="007308A4">
      <w:pPr>
        <w:pStyle w:val="Heading2"/>
        <w:spacing w:line="360" w:lineRule="auto"/>
        <w:rPr>
          <w:lang w:val="vi-VN"/>
        </w:rPr>
      </w:pPr>
      <w:bookmarkStart w:id="97" w:name="_Toc169539499"/>
      <w:bookmarkStart w:id="98" w:name="_Toc169542365"/>
      <w:r w:rsidRPr="6EB1F085">
        <w:rPr>
          <w:lang w:val="vi-VN"/>
        </w:rPr>
        <w:t>3.3. Cơ sở dữ liệu (</w:t>
      </w:r>
      <w:r w:rsidRPr="007308A4">
        <w:rPr>
          <w:rFonts w:cs="Times New Roman"/>
          <w:szCs w:val="26"/>
          <w:lang w:val="vi-VN"/>
        </w:rPr>
        <w:t>Firebase</w:t>
      </w:r>
      <w:r w:rsidRPr="00B172DE">
        <w:rPr>
          <w:lang w:val="vi-VN"/>
        </w:rPr>
        <w:t>)</w:t>
      </w:r>
      <w:r w:rsidR="00C4497E">
        <w:rPr>
          <w:lang w:val="vi-VN"/>
        </w:rPr>
        <w:t>:</w:t>
      </w:r>
      <w:bookmarkEnd w:id="97"/>
      <w:bookmarkEnd w:id="98"/>
    </w:p>
    <w:p w14:paraId="183399CA" w14:textId="34ACF208" w:rsidR="4F49ADFC" w:rsidRDefault="4F49ADFC" w:rsidP="007308A4">
      <w:pPr>
        <w:spacing w:line="360" w:lineRule="auto"/>
        <w:rPr>
          <w:lang w:val="vi-VN"/>
        </w:rPr>
      </w:pPr>
      <w:r w:rsidRPr="4F49ADFC">
        <w:rPr>
          <w:lang w:val="vi-VN"/>
        </w:rPr>
        <w:t>- Gồm 11 trường</w:t>
      </w:r>
    </w:p>
    <w:p w14:paraId="465DDC3B" w14:textId="77777777" w:rsidR="000B58D4" w:rsidRDefault="4F49ADFC" w:rsidP="007308A4">
      <w:pPr>
        <w:keepNext/>
        <w:spacing w:line="360" w:lineRule="auto"/>
      </w:pPr>
      <w:r>
        <w:rPr>
          <w:noProof/>
        </w:rPr>
        <w:lastRenderedPageBreak/>
        <w:drawing>
          <wp:inline distT="0" distB="0" distL="0" distR="0" wp14:anchorId="6484701D" wp14:editId="496537FA">
            <wp:extent cx="5724524" cy="2276475"/>
            <wp:effectExtent l="19050" t="19050" r="10160" b="9525"/>
            <wp:docPr id="2087896538" name="Picture 208789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2276475"/>
                    </a:xfrm>
                    <a:prstGeom prst="rect">
                      <a:avLst/>
                    </a:prstGeom>
                    <a:ln>
                      <a:solidFill>
                        <a:schemeClr val="tx1"/>
                      </a:solidFill>
                    </a:ln>
                  </pic:spPr>
                </pic:pic>
              </a:graphicData>
            </a:graphic>
          </wp:inline>
        </w:drawing>
      </w:r>
    </w:p>
    <w:p w14:paraId="0BF1DDD1" w14:textId="3EED8137" w:rsidR="00F657C9" w:rsidRPr="007308A4" w:rsidRDefault="000B58D4" w:rsidP="007308A4">
      <w:pPr>
        <w:pStyle w:val="Caption"/>
        <w:spacing w:line="360" w:lineRule="auto"/>
        <w:jc w:val="center"/>
        <w:rPr>
          <w:sz w:val="26"/>
          <w:szCs w:val="26"/>
        </w:rPr>
      </w:pPr>
      <w:bookmarkStart w:id="99" w:name="_Toc169565290"/>
      <w:bookmarkStart w:id="100" w:name="_Toc169565406"/>
      <w:bookmarkStart w:id="101" w:name="_Toc169541680"/>
      <w:r w:rsidRPr="007308A4">
        <w:rPr>
          <w:sz w:val="26"/>
          <w:szCs w:val="26"/>
        </w:rPr>
        <w:t>Hình</w:t>
      </w:r>
      <w:r w:rsidR="00544FE2">
        <w:rPr>
          <w:sz w:val="26"/>
          <w:szCs w:val="26"/>
        </w:rPr>
        <w:t xml:space="preserve">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w:t>
      </w:r>
      <w:r w:rsidRPr="007308A4">
        <w:rPr>
          <w:sz w:val="26"/>
          <w:szCs w:val="26"/>
        </w:rPr>
        <w:fldChar w:fldCharType="end"/>
      </w:r>
      <w:r w:rsidRPr="007308A4">
        <w:rPr>
          <w:sz w:val="26"/>
          <w:szCs w:val="26"/>
        </w:rPr>
        <w:t>. Cơ sở dữ liệu</w:t>
      </w:r>
      <w:bookmarkEnd w:id="99"/>
      <w:bookmarkEnd w:id="100"/>
      <w:bookmarkEnd w:id="101"/>
    </w:p>
    <w:p w14:paraId="4C5EBDB7" w14:textId="50D3D429" w:rsidR="00617B13" w:rsidRDefault="00000000" w:rsidP="007308A4">
      <w:pPr>
        <w:keepNext/>
        <w:spacing w:line="360" w:lineRule="auto"/>
      </w:pPr>
      <w:r>
        <w:fldChar w:fldCharType="begin"/>
      </w:r>
      <w:r>
        <w:instrText xml:space="preserve"> TOC \h \z \c "Hình" </w:instrText>
      </w:r>
      <w:r>
        <w:fldChar w:fldCharType="separate"/>
      </w:r>
      <w:r>
        <w:fldChar w:fldCharType="end"/>
      </w:r>
      <w:r w:rsidR="00F657C9">
        <w:t xml:space="preserve"> </w:t>
      </w:r>
    </w:p>
    <w:p w14:paraId="341B34A9" w14:textId="44D6FBD4" w:rsidR="4F49ADFC" w:rsidRDefault="4F49ADFC" w:rsidP="007308A4">
      <w:pPr>
        <w:spacing w:line="360" w:lineRule="auto"/>
      </w:pPr>
      <w:r>
        <w:t>+ Trường Bills (hóa đơn)</w:t>
      </w:r>
    </w:p>
    <w:p w14:paraId="7AC6A3BD" w14:textId="77777777" w:rsidR="000B58D4" w:rsidRDefault="4F49ADFC" w:rsidP="007308A4">
      <w:pPr>
        <w:keepNext/>
        <w:spacing w:line="360" w:lineRule="auto"/>
      </w:pPr>
      <w:r>
        <w:rPr>
          <w:noProof/>
        </w:rPr>
        <w:drawing>
          <wp:inline distT="0" distB="0" distL="0" distR="0" wp14:anchorId="779FA4AD" wp14:editId="5A5A21CB">
            <wp:extent cx="5724524" cy="3657600"/>
            <wp:effectExtent l="19050" t="19050" r="10160" b="19050"/>
            <wp:docPr id="474197789" name="Picture 47419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197789"/>
                    <pic:cNvPicPr/>
                  </pic:nvPicPr>
                  <pic:blipFill>
                    <a:blip r:embed="rId23">
                      <a:extLst>
                        <a:ext uri="{28A0092B-C50C-407E-A947-70E740481C1C}">
                          <a14:useLocalDpi xmlns:a14="http://schemas.microsoft.com/office/drawing/2010/main" val="0"/>
                        </a:ext>
                      </a:extLst>
                    </a:blip>
                    <a:stretch>
                      <a:fillRect/>
                    </a:stretch>
                  </pic:blipFill>
                  <pic:spPr>
                    <a:xfrm>
                      <a:off x="0" y="0"/>
                      <a:ext cx="5724524" cy="3657600"/>
                    </a:xfrm>
                    <a:prstGeom prst="rect">
                      <a:avLst/>
                    </a:prstGeom>
                    <a:ln>
                      <a:solidFill>
                        <a:schemeClr val="tx1"/>
                      </a:solidFill>
                    </a:ln>
                  </pic:spPr>
                </pic:pic>
              </a:graphicData>
            </a:graphic>
          </wp:inline>
        </w:drawing>
      </w:r>
    </w:p>
    <w:p w14:paraId="3A9330EA" w14:textId="29EE7C5E" w:rsidR="00DB7219" w:rsidRPr="007308A4" w:rsidRDefault="000B58D4" w:rsidP="007308A4">
      <w:pPr>
        <w:pStyle w:val="Caption"/>
        <w:spacing w:line="360" w:lineRule="auto"/>
        <w:jc w:val="center"/>
        <w:rPr>
          <w:sz w:val="26"/>
          <w:szCs w:val="26"/>
        </w:rPr>
      </w:pPr>
      <w:bookmarkStart w:id="102" w:name="_Toc169565291"/>
      <w:bookmarkStart w:id="103" w:name="_Toc169565407"/>
      <w:bookmarkStart w:id="104" w:name="_Toc169541681"/>
      <w:r w:rsidRPr="007308A4">
        <w:rPr>
          <w:sz w:val="26"/>
          <w:szCs w:val="26"/>
        </w:rPr>
        <w:t>Hình</w:t>
      </w:r>
      <w:r w:rsidR="00544FE2">
        <w:rPr>
          <w:sz w:val="26"/>
          <w:szCs w:val="26"/>
        </w:rPr>
        <w:t xml:space="preserve">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3</w:t>
      </w:r>
      <w:r w:rsidRPr="007308A4">
        <w:rPr>
          <w:sz w:val="26"/>
          <w:szCs w:val="26"/>
        </w:rPr>
        <w:fldChar w:fldCharType="end"/>
      </w:r>
      <w:r w:rsidRPr="007308A4">
        <w:rPr>
          <w:sz w:val="26"/>
          <w:szCs w:val="26"/>
        </w:rPr>
        <w:t>. Trường Bills</w:t>
      </w:r>
      <w:bookmarkEnd w:id="102"/>
      <w:bookmarkEnd w:id="103"/>
      <w:bookmarkEnd w:id="104"/>
    </w:p>
    <w:p w14:paraId="139AA1DF" w14:textId="77777777" w:rsidR="000B58D4" w:rsidRPr="000B58D4" w:rsidRDefault="000B58D4" w:rsidP="007308A4">
      <w:pPr>
        <w:spacing w:line="360" w:lineRule="auto"/>
      </w:pPr>
    </w:p>
    <w:p w14:paraId="2F9220DF" w14:textId="08756978" w:rsidR="00617B13" w:rsidRPr="007308A4" w:rsidRDefault="00617B13" w:rsidP="007308A4">
      <w:pPr>
        <w:pStyle w:val="Caption"/>
        <w:spacing w:line="360" w:lineRule="auto"/>
        <w:jc w:val="center"/>
        <w:rPr>
          <w:sz w:val="26"/>
          <w:szCs w:val="26"/>
        </w:rPr>
      </w:pPr>
    </w:p>
    <w:p w14:paraId="514F4E39" w14:textId="26C87FDC" w:rsidR="00C91061" w:rsidRDefault="00C91061" w:rsidP="007308A4">
      <w:pPr>
        <w:keepNext/>
        <w:spacing w:line="360" w:lineRule="auto"/>
      </w:pPr>
    </w:p>
    <w:p w14:paraId="62C3EED6" w14:textId="33FDC543" w:rsidR="00C91061" w:rsidRPr="007308A4" w:rsidRDefault="00C91061" w:rsidP="007308A4">
      <w:pPr>
        <w:pStyle w:val="Caption"/>
        <w:keepNext/>
        <w:spacing w:line="360" w:lineRule="auto"/>
        <w:jc w:val="center"/>
        <w:rPr>
          <w:sz w:val="26"/>
          <w:szCs w:val="26"/>
        </w:rPr>
      </w:pPr>
    </w:p>
    <w:p w14:paraId="01A957A0" w14:textId="38E15DD3" w:rsidR="000B58D4" w:rsidRDefault="4F49ADFC" w:rsidP="007308A4">
      <w:pPr>
        <w:keepNext/>
        <w:spacing w:line="360" w:lineRule="auto"/>
        <w:rPr>
          <w:del w:id="105" w:author="Microsoft Word" w:date="2024-06-15T22:26:00Z"/>
        </w:rPr>
      </w:pPr>
      <w:r>
        <w:t xml:space="preserve">+ Trường </w:t>
      </w:r>
      <w:r w:rsidR="3B7EE926">
        <w:t>Cats</w:t>
      </w:r>
    </w:p>
    <w:p w14:paraId="2CFF9603" w14:textId="652AE33C" w:rsidR="00DB7219" w:rsidRDefault="00DB7219" w:rsidP="007308A4">
      <w:pPr>
        <w:keepNext/>
        <w:spacing w:line="360" w:lineRule="auto"/>
      </w:pPr>
    </w:p>
    <w:p w14:paraId="4BD17B76" w14:textId="77777777" w:rsidR="001805EC" w:rsidRDefault="4F49ADFC" w:rsidP="007308A4">
      <w:pPr>
        <w:keepNext/>
        <w:spacing w:line="360" w:lineRule="auto"/>
      </w:pPr>
      <w:r>
        <w:br/>
      </w:r>
      <w:r>
        <w:rPr>
          <w:noProof/>
        </w:rPr>
        <w:drawing>
          <wp:inline distT="0" distB="0" distL="0" distR="0" wp14:anchorId="374EBC0F" wp14:editId="0339C3A3">
            <wp:extent cx="5760223" cy="2981579"/>
            <wp:effectExtent l="19050" t="19050" r="12065" b="28575"/>
            <wp:docPr id="1587673258" name="Picture 158767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0223" cy="2981579"/>
                    </a:xfrm>
                    <a:prstGeom prst="rect">
                      <a:avLst/>
                    </a:prstGeom>
                    <a:ln>
                      <a:solidFill>
                        <a:schemeClr val="tx1"/>
                      </a:solidFill>
                    </a:ln>
                  </pic:spPr>
                </pic:pic>
              </a:graphicData>
            </a:graphic>
          </wp:inline>
        </w:drawing>
      </w:r>
    </w:p>
    <w:p w14:paraId="0AB8E8F8" w14:textId="6CA5D289" w:rsidR="00DB7219" w:rsidRPr="007308A4" w:rsidRDefault="001805EC" w:rsidP="007308A4">
      <w:pPr>
        <w:pStyle w:val="Caption"/>
        <w:spacing w:line="360" w:lineRule="auto"/>
        <w:jc w:val="center"/>
        <w:rPr>
          <w:sz w:val="26"/>
          <w:szCs w:val="26"/>
        </w:rPr>
      </w:pPr>
      <w:bookmarkStart w:id="106" w:name="_Toc169565292"/>
      <w:bookmarkStart w:id="107" w:name="_Toc169565408"/>
      <w:bookmarkStart w:id="108" w:name="_Toc169541682"/>
      <w:r w:rsidRPr="007308A4">
        <w:rPr>
          <w:sz w:val="26"/>
          <w:szCs w:val="26"/>
        </w:rPr>
        <w:t>Hình</w:t>
      </w:r>
      <w:r w:rsidR="00544FE2">
        <w:rPr>
          <w:sz w:val="26"/>
          <w:szCs w:val="26"/>
        </w:rPr>
        <w:t xml:space="preserve">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w:t>
      </w:r>
      <w:r w:rsidRPr="007308A4">
        <w:rPr>
          <w:sz w:val="26"/>
          <w:szCs w:val="26"/>
        </w:rPr>
        <w:fldChar w:fldCharType="end"/>
      </w:r>
      <w:r w:rsidRPr="007308A4">
        <w:rPr>
          <w:sz w:val="26"/>
          <w:szCs w:val="26"/>
        </w:rPr>
        <w:t>. Trường Cats</w:t>
      </w:r>
      <w:bookmarkEnd w:id="106"/>
      <w:bookmarkEnd w:id="107"/>
      <w:bookmarkEnd w:id="108"/>
    </w:p>
    <w:p w14:paraId="61A3202A" w14:textId="77777777" w:rsidR="00DB7219" w:rsidRDefault="4F49ADFC" w:rsidP="007308A4">
      <w:pPr>
        <w:spacing w:line="360" w:lineRule="auto"/>
        <w:rPr>
          <w:noProof/>
        </w:rPr>
      </w:pPr>
      <w:r w:rsidRPr="4F49ADFC">
        <w:rPr>
          <w:noProof/>
          <w:lang w:val="vi-VN"/>
        </w:rPr>
        <w:t>+ Trường Counters</w:t>
      </w:r>
    </w:p>
    <w:p w14:paraId="32E90985" w14:textId="77777777" w:rsidR="001805EC" w:rsidRDefault="596F3FDD" w:rsidP="007308A4">
      <w:pPr>
        <w:keepNext/>
        <w:spacing w:line="360" w:lineRule="auto"/>
      </w:pPr>
      <w:r>
        <w:br/>
      </w:r>
      <w:r>
        <w:rPr>
          <w:noProof/>
        </w:rPr>
        <w:drawing>
          <wp:inline distT="0" distB="0" distL="0" distR="0" wp14:anchorId="3D012F9F" wp14:editId="26785EAC">
            <wp:extent cx="5799004" cy="1809880"/>
            <wp:effectExtent l="19050" t="19050" r="11430" b="19050"/>
            <wp:docPr id="1823989495" name="Picture 182398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99004" cy="1809880"/>
                    </a:xfrm>
                    <a:prstGeom prst="rect">
                      <a:avLst/>
                    </a:prstGeom>
                    <a:ln>
                      <a:solidFill>
                        <a:schemeClr val="tx1"/>
                      </a:solidFill>
                    </a:ln>
                  </pic:spPr>
                </pic:pic>
              </a:graphicData>
            </a:graphic>
          </wp:inline>
        </w:drawing>
      </w:r>
    </w:p>
    <w:p w14:paraId="0795B909" w14:textId="57EB785A" w:rsidR="596F3FDD" w:rsidRPr="007308A4" w:rsidRDefault="001805EC" w:rsidP="007308A4">
      <w:pPr>
        <w:pStyle w:val="Caption"/>
        <w:spacing w:line="360" w:lineRule="auto"/>
        <w:jc w:val="center"/>
        <w:rPr>
          <w:sz w:val="26"/>
          <w:szCs w:val="26"/>
        </w:rPr>
      </w:pPr>
      <w:bookmarkStart w:id="109" w:name="_Toc169565293"/>
      <w:bookmarkStart w:id="110" w:name="_Toc169565409"/>
      <w:bookmarkStart w:id="111" w:name="_Toc169541683"/>
      <w:r w:rsidRPr="007308A4">
        <w:rPr>
          <w:sz w:val="26"/>
          <w:szCs w:val="26"/>
        </w:rPr>
        <w:t>Hình</w:t>
      </w:r>
      <w:r w:rsidR="00544FE2">
        <w:rPr>
          <w:sz w:val="26"/>
          <w:szCs w:val="26"/>
        </w:rPr>
        <w:t xml:space="preserve">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5</w:t>
      </w:r>
      <w:r w:rsidRPr="007308A4">
        <w:rPr>
          <w:sz w:val="26"/>
          <w:szCs w:val="26"/>
        </w:rPr>
        <w:fldChar w:fldCharType="end"/>
      </w:r>
      <w:r w:rsidRPr="007308A4">
        <w:rPr>
          <w:sz w:val="26"/>
          <w:szCs w:val="26"/>
        </w:rPr>
        <w:t>. Trường Counter</w:t>
      </w:r>
      <w:bookmarkEnd w:id="109"/>
      <w:bookmarkEnd w:id="110"/>
      <w:bookmarkEnd w:id="111"/>
    </w:p>
    <w:p w14:paraId="697B1365" w14:textId="77777777" w:rsidR="00DB7219" w:rsidRPr="00DB7219" w:rsidRDefault="00DB7219" w:rsidP="007308A4">
      <w:pPr>
        <w:spacing w:line="360" w:lineRule="auto"/>
      </w:pPr>
    </w:p>
    <w:p w14:paraId="7AB263AA" w14:textId="77777777" w:rsidR="00DB7219" w:rsidRDefault="00DB7219" w:rsidP="007308A4">
      <w:pPr>
        <w:spacing w:line="360" w:lineRule="auto"/>
      </w:pPr>
    </w:p>
    <w:p w14:paraId="3C20EA08" w14:textId="77777777" w:rsidR="00F657C9" w:rsidRPr="00DB7219" w:rsidRDefault="00F657C9" w:rsidP="007308A4">
      <w:pPr>
        <w:spacing w:line="360" w:lineRule="auto"/>
      </w:pPr>
    </w:p>
    <w:p w14:paraId="14C3F9A1" w14:textId="77777777" w:rsidR="00DB7219" w:rsidRDefault="00DB7219" w:rsidP="007308A4">
      <w:pPr>
        <w:spacing w:line="360" w:lineRule="auto"/>
        <w:rPr>
          <w:noProof/>
        </w:rPr>
      </w:pPr>
    </w:p>
    <w:p w14:paraId="36CDECE8" w14:textId="77777777" w:rsidR="00DB7219" w:rsidRPr="00DB7219" w:rsidRDefault="00DB7219" w:rsidP="007308A4">
      <w:pPr>
        <w:spacing w:line="360" w:lineRule="auto"/>
        <w:ind w:firstLine="720"/>
      </w:pPr>
    </w:p>
    <w:p w14:paraId="6FF0DCDD" w14:textId="602B4D59" w:rsidR="001805EC" w:rsidRDefault="4F49ADFC" w:rsidP="007308A4">
      <w:pPr>
        <w:spacing w:line="360" w:lineRule="auto"/>
      </w:pPr>
      <w:r>
        <w:t>+Trường</w:t>
      </w:r>
      <w:r w:rsidR="00F657C9">
        <w:t xml:space="preserve"> </w:t>
      </w:r>
      <w:r>
        <w:t>Customers</w:t>
      </w:r>
    </w:p>
    <w:p w14:paraId="538283CF" w14:textId="77777777" w:rsidR="001805EC" w:rsidRDefault="4F49ADFC" w:rsidP="007308A4">
      <w:pPr>
        <w:keepNext/>
        <w:spacing w:line="360" w:lineRule="auto"/>
      </w:pPr>
      <w:r>
        <w:rPr>
          <w:noProof/>
        </w:rPr>
        <w:drawing>
          <wp:inline distT="0" distB="0" distL="0" distR="0" wp14:anchorId="5B8D9436" wp14:editId="66310230">
            <wp:extent cx="5001324" cy="2543530"/>
            <wp:effectExtent l="19050" t="19050" r="27940" b="28575"/>
            <wp:docPr id="770767519" name="Picture 77076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001324" cy="2543530"/>
                    </a:xfrm>
                    <a:prstGeom prst="rect">
                      <a:avLst/>
                    </a:prstGeom>
                    <a:ln>
                      <a:solidFill>
                        <a:schemeClr val="tx1"/>
                      </a:solidFill>
                    </a:ln>
                  </pic:spPr>
                </pic:pic>
              </a:graphicData>
            </a:graphic>
          </wp:inline>
        </w:drawing>
      </w:r>
    </w:p>
    <w:p w14:paraId="5F963BE4" w14:textId="61C34E90" w:rsidR="4F49ADFC" w:rsidRPr="007308A4" w:rsidRDefault="001805EC" w:rsidP="007308A4">
      <w:pPr>
        <w:pStyle w:val="Caption"/>
        <w:spacing w:line="360" w:lineRule="auto"/>
        <w:jc w:val="center"/>
        <w:rPr>
          <w:sz w:val="26"/>
          <w:szCs w:val="26"/>
        </w:rPr>
      </w:pPr>
      <w:bookmarkStart w:id="112" w:name="_Toc169565294"/>
      <w:bookmarkStart w:id="113" w:name="_Toc169565410"/>
      <w:bookmarkStart w:id="114" w:name="_Toc169541684"/>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6</w:t>
      </w:r>
      <w:r w:rsidRPr="007308A4">
        <w:rPr>
          <w:sz w:val="26"/>
          <w:szCs w:val="26"/>
        </w:rPr>
        <w:fldChar w:fldCharType="end"/>
      </w:r>
      <w:r w:rsidRPr="007308A4">
        <w:rPr>
          <w:sz w:val="26"/>
          <w:szCs w:val="26"/>
        </w:rPr>
        <w:t>. Trường Customers</w:t>
      </w:r>
      <w:bookmarkEnd w:id="112"/>
      <w:bookmarkEnd w:id="113"/>
      <w:bookmarkEnd w:id="114"/>
    </w:p>
    <w:p w14:paraId="00652C0A" w14:textId="77777777" w:rsidR="00F657C9" w:rsidRDefault="00F657C9" w:rsidP="007308A4">
      <w:pPr>
        <w:spacing w:line="360" w:lineRule="auto"/>
      </w:pPr>
    </w:p>
    <w:p w14:paraId="5E1369BA" w14:textId="77777777" w:rsidR="00F657C9" w:rsidRDefault="4F49ADFC" w:rsidP="4F49ADFC">
      <w:pPr>
        <w:spacing w:line="360" w:lineRule="auto"/>
      </w:pPr>
      <w:r>
        <w:t>+ Trường Drinks</w:t>
      </w:r>
    </w:p>
    <w:p w14:paraId="521E139E" w14:textId="77777777" w:rsidR="001805EC" w:rsidRDefault="19B4D2D7" w:rsidP="001805EC">
      <w:pPr>
        <w:keepNext/>
        <w:spacing w:line="360" w:lineRule="auto"/>
      </w:pPr>
      <w:r>
        <w:br/>
      </w:r>
      <w:r>
        <w:rPr>
          <w:noProof/>
        </w:rPr>
        <w:drawing>
          <wp:inline distT="0" distB="0" distL="0" distR="0" wp14:anchorId="4B284D40" wp14:editId="555A766D">
            <wp:extent cx="5724524" cy="1895475"/>
            <wp:effectExtent l="19050" t="19050" r="10160" b="9525"/>
            <wp:docPr id="295053915" name="Picture 29505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1895475"/>
                    </a:xfrm>
                    <a:prstGeom prst="rect">
                      <a:avLst/>
                    </a:prstGeom>
                    <a:ln>
                      <a:solidFill>
                        <a:schemeClr val="tx1"/>
                      </a:solidFill>
                    </a:ln>
                  </pic:spPr>
                </pic:pic>
              </a:graphicData>
            </a:graphic>
          </wp:inline>
        </w:drawing>
      </w:r>
    </w:p>
    <w:p w14:paraId="7844BEBD" w14:textId="3A419ECC" w:rsidR="19B4D2D7" w:rsidRPr="007308A4" w:rsidRDefault="001805EC" w:rsidP="007308A4">
      <w:pPr>
        <w:pStyle w:val="Caption"/>
        <w:spacing w:line="360" w:lineRule="auto"/>
        <w:jc w:val="center"/>
        <w:rPr>
          <w:sz w:val="26"/>
          <w:szCs w:val="26"/>
        </w:rPr>
      </w:pPr>
      <w:bookmarkStart w:id="115" w:name="_Toc169565295"/>
      <w:bookmarkStart w:id="116" w:name="_Toc169565411"/>
      <w:bookmarkStart w:id="117" w:name="_Toc169541685"/>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7</w:t>
      </w:r>
      <w:r w:rsidRPr="007308A4">
        <w:rPr>
          <w:sz w:val="26"/>
          <w:szCs w:val="26"/>
        </w:rPr>
        <w:fldChar w:fldCharType="end"/>
      </w:r>
      <w:r w:rsidRPr="007308A4">
        <w:rPr>
          <w:sz w:val="26"/>
          <w:szCs w:val="26"/>
        </w:rPr>
        <w:t>. Trường Drinks</w:t>
      </w:r>
      <w:bookmarkEnd w:id="115"/>
      <w:bookmarkEnd w:id="116"/>
      <w:bookmarkEnd w:id="117"/>
    </w:p>
    <w:p w14:paraId="789D2084" w14:textId="77777777" w:rsidR="00F657C9" w:rsidRDefault="00F657C9" w:rsidP="4F49ADFC">
      <w:pPr>
        <w:spacing w:line="360" w:lineRule="auto"/>
      </w:pPr>
    </w:p>
    <w:p w14:paraId="5C2FA6E6" w14:textId="40E2D679" w:rsidR="4F49ADFC" w:rsidRDefault="4F49ADFC" w:rsidP="007308A4">
      <w:pPr>
        <w:spacing w:line="360" w:lineRule="auto"/>
      </w:pPr>
      <w:r>
        <w:t>+ Trường Employees</w:t>
      </w:r>
    </w:p>
    <w:p w14:paraId="0D6530B7" w14:textId="77777777" w:rsidR="00F657C9" w:rsidRDefault="00F657C9" w:rsidP="007308A4">
      <w:pPr>
        <w:spacing w:line="360" w:lineRule="auto"/>
      </w:pPr>
    </w:p>
    <w:p w14:paraId="17979D07" w14:textId="77777777" w:rsidR="001805EC" w:rsidRDefault="4F49ADFC" w:rsidP="007308A4">
      <w:pPr>
        <w:keepNext/>
        <w:spacing w:line="360" w:lineRule="auto"/>
      </w:pPr>
      <w:r>
        <w:rPr>
          <w:noProof/>
        </w:rPr>
        <w:drawing>
          <wp:inline distT="0" distB="0" distL="0" distR="0" wp14:anchorId="35C2030F" wp14:editId="24AD7299">
            <wp:extent cx="5724524" cy="2476500"/>
            <wp:effectExtent l="19050" t="19050" r="10160" b="19050"/>
            <wp:docPr id="483385380" name="Picture 4833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476500"/>
                    </a:xfrm>
                    <a:prstGeom prst="rect">
                      <a:avLst/>
                    </a:prstGeom>
                    <a:ln>
                      <a:solidFill>
                        <a:schemeClr val="tx1"/>
                      </a:solidFill>
                    </a:ln>
                  </pic:spPr>
                </pic:pic>
              </a:graphicData>
            </a:graphic>
          </wp:inline>
        </w:drawing>
      </w:r>
    </w:p>
    <w:p w14:paraId="400F61ED" w14:textId="31F2A01F" w:rsidR="4F49ADFC" w:rsidRPr="007308A4" w:rsidRDefault="001805EC" w:rsidP="007308A4">
      <w:pPr>
        <w:pStyle w:val="Caption"/>
        <w:spacing w:line="360" w:lineRule="auto"/>
        <w:jc w:val="center"/>
        <w:rPr>
          <w:sz w:val="26"/>
          <w:szCs w:val="26"/>
        </w:rPr>
      </w:pPr>
      <w:bookmarkStart w:id="118" w:name="_Toc169565296"/>
      <w:bookmarkStart w:id="119" w:name="_Toc169565412"/>
      <w:bookmarkStart w:id="120" w:name="_Toc169541686"/>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8</w:t>
      </w:r>
      <w:r w:rsidRPr="007308A4">
        <w:rPr>
          <w:sz w:val="26"/>
          <w:szCs w:val="26"/>
        </w:rPr>
        <w:fldChar w:fldCharType="end"/>
      </w:r>
      <w:r w:rsidRPr="007308A4">
        <w:rPr>
          <w:sz w:val="26"/>
          <w:szCs w:val="26"/>
        </w:rPr>
        <w:t>. Trường Employees</w:t>
      </w:r>
      <w:bookmarkEnd w:id="118"/>
      <w:bookmarkEnd w:id="119"/>
      <w:bookmarkEnd w:id="120"/>
    </w:p>
    <w:p w14:paraId="13725720" w14:textId="77777777" w:rsidR="000B58D4" w:rsidRDefault="000B58D4" w:rsidP="007308A4">
      <w:pPr>
        <w:spacing w:line="360" w:lineRule="auto"/>
      </w:pPr>
    </w:p>
    <w:p w14:paraId="5C60E7F7" w14:textId="72F47B3F" w:rsidR="1CF8D151" w:rsidRDefault="4F49ADFC" w:rsidP="00387521">
      <w:pPr>
        <w:spacing w:line="360" w:lineRule="auto"/>
      </w:pPr>
      <w:r w:rsidRPr="4F49ADFC">
        <w:rPr>
          <w:lang w:val="vi-VN"/>
        </w:rPr>
        <w:t>+ Trường Items</w:t>
      </w:r>
    </w:p>
    <w:p w14:paraId="4679FFCC" w14:textId="77777777" w:rsidR="000B58D4" w:rsidRPr="000B58D4" w:rsidRDefault="000B58D4" w:rsidP="00387521">
      <w:pPr>
        <w:spacing w:line="360" w:lineRule="auto"/>
      </w:pPr>
    </w:p>
    <w:p w14:paraId="68E4292C" w14:textId="77777777" w:rsidR="001805EC" w:rsidRDefault="00D6368E" w:rsidP="001805EC">
      <w:pPr>
        <w:keepNext/>
        <w:spacing w:line="360" w:lineRule="auto"/>
      </w:pPr>
      <w:r>
        <w:rPr>
          <w:noProof/>
        </w:rPr>
        <w:drawing>
          <wp:inline distT="0" distB="0" distL="0" distR="0" wp14:anchorId="3B2FCC7D" wp14:editId="287B6D68">
            <wp:extent cx="5724524" cy="2200275"/>
            <wp:effectExtent l="19050" t="19050" r="10160" b="9525"/>
            <wp:docPr id="75161345" name="Picture 7516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2200275"/>
                    </a:xfrm>
                    <a:prstGeom prst="rect">
                      <a:avLst/>
                    </a:prstGeom>
                    <a:ln>
                      <a:solidFill>
                        <a:schemeClr val="tx1"/>
                      </a:solidFill>
                    </a:ln>
                  </pic:spPr>
                </pic:pic>
              </a:graphicData>
            </a:graphic>
          </wp:inline>
        </w:drawing>
      </w:r>
    </w:p>
    <w:p w14:paraId="22EAD63D" w14:textId="49FF2169" w:rsidR="000B58D4" w:rsidRPr="007308A4" w:rsidRDefault="001805EC" w:rsidP="007308A4">
      <w:pPr>
        <w:pStyle w:val="Caption"/>
        <w:spacing w:line="360" w:lineRule="auto"/>
        <w:jc w:val="center"/>
        <w:rPr>
          <w:sz w:val="26"/>
          <w:szCs w:val="26"/>
        </w:rPr>
      </w:pPr>
      <w:bookmarkStart w:id="121" w:name="_Toc169565297"/>
      <w:bookmarkStart w:id="122" w:name="_Toc169565413"/>
      <w:bookmarkStart w:id="123" w:name="_Toc169541687"/>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9</w:t>
      </w:r>
      <w:r w:rsidRPr="007308A4">
        <w:rPr>
          <w:sz w:val="26"/>
          <w:szCs w:val="26"/>
        </w:rPr>
        <w:fldChar w:fldCharType="end"/>
      </w:r>
      <w:r w:rsidRPr="007308A4">
        <w:rPr>
          <w:sz w:val="26"/>
          <w:szCs w:val="26"/>
        </w:rPr>
        <w:t>. Trường Items</w:t>
      </w:r>
      <w:bookmarkEnd w:id="121"/>
      <w:bookmarkEnd w:id="122"/>
      <w:bookmarkEnd w:id="123"/>
    </w:p>
    <w:p w14:paraId="261ECBB7" w14:textId="5B5F4B56" w:rsidR="000B58D4" w:rsidRDefault="4F49ADFC" w:rsidP="4F49ADFC">
      <w:pPr>
        <w:spacing w:line="360" w:lineRule="auto"/>
      </w:pPr>
      <w:r>
        <w:t xml:space="preserve">+ Trường MasterUsers </w:t>
      </w:r>
    </w:p>
    <w:p w14:paraId="6F35D3DA" w14:textId="77777777" w:rsidR="001805EC" w:rsidRDefault="00D6368E" w:rsidP="001805EC">
      <w:pPr>
        <w:keepNext/>
        <w:spacing w:line="360" w:lineRule="auto"/>
      </w:pPr>
      <w:r>
        <w:rPr>
          <w:noProof/>
        </w:rPr>
        <w:lastRenderedPageBreak/>
        <w:drawing>
          <wp:inline distT="0" distB="0" distL="0" distR="0" wp14:anchorId="11088E81" wp14:editId="66CABF26">
            <wp:extent cx="5724524" cy="2247900"/>
            <wp:effectExtent l="19050" t="19050" r="10160" b="19050"/>
            <wp:docPr id="1134177427" name="Picture 113417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2247900"/>
                    </a:xfrm>
                    <a:prstGeom prst="rect">
                      <a:avLst/>
                    </a:prstGeom>
                    <a:ln>
                      <a:solidFill>
                        <a:schemeClr val="tx1"/>
                      </a:solidFill>
                    </a:ln>
                  </pic:spPr>
                </pic:pic>
              </a:graphicData>
            </a:graphic>
          </wp:inline>
        </w:drawing>
      </w:r>
    </w:p>
    <w:p w14:paraId="51CB2D42" w14:textId="01E94BA3" w:rsidR="000B58D4" w:rsidRPr="007308A4" w:rsidRDefault="001805EC" w:rsidP="007308A4">
      <w:pPr>
        <w:pStyle w:val="Caption"/>
        <w:spacing w:line="360" w:lineRule="auto"/>
        <w:jc w:val="center"/>
        <w:rPr>
          <w:sz w:val="26"/>
          <w:szCs w:val="26"/>
        </w:rPr>
      </w:pPr>
      <w:bookmarkStart w:id="124" w:name="_Toc169565298"/>
      <w:bookmarkStart w:id="125" w:name="_Toc169565414"/>
      <w:bookmarkStart w:id="126" w:name="_Toc169541688"/>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10</w:t>
      </w:r>
      <w:r w:rsidRPr="007308A4">
        <w:rPr>
          <w:sz w:val="26"/>
          <w:szCs w:val="26"/>
        </w:rPr>
        <w:fldChar w:fldCharType="end"/>
      </w:r>
      <w:r w:rsidRPr="007308A4">
        <w:rPr>
          <w:sz w:val="26"/>
          <w:szCs w:val="26"/>
        </w:rPr>
        <w:t>. Trường MasterUsers</w:t>
      </w:r>
      <w:bookmarkEnd w:id="124"/>
      <w:bookmarkEnd w:id="125"/>
      <w:bookmarkEnd w:id="126"/>
    </w:p>
    <w:p w14:paraId="22900D78" w14:textId="71D9F64F" w:rsidR="00D6368E" w:rsidRDefault="4F49ADFC" w:rsidP="4F49ADFC">
      <w:pPr>
        <w:spacing w:line="360" w:lineRule="auto"/>
      </w:pPr>
      <w:r>
        <w:t>+ Trường Rating</w:t>
      </w:r>
    </w:p>
    <w:p w14:paraId="4B150E64" w14:textId="77777777" w:rsidR="001805EC" w:rsidRDefault="4F49ADFC" w:rsidP="001805EC">
      <w:pPr>
        <w:keepNext/>
        <w:spacing w:line="360" w:lineRule="auto"/>
      </w:pPr>
      <w:r>
        <w:rPr>
          <w:noProof/>
        </w:rPr>
        <w:drawing>
          <wp:inline distT="0" distB="0" distL="0" distR="0" wp14:anchorId="28F00577" wp14:editId="1AC4B2EE">
            <wp:extent cx="5724524" cy="1371600"/>
            <wp:effectExtent l="19050" t="19050" r="10160" b="19050"/>
            <wp:docPr id="450718289" name="Picture 45071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1371600"/>
                    </a:xfrm>
                    <a:prstGeom prst="rect">
                      <a:avLst/>
                    </a:prstGeom>
                    <a:ln>
                      <a:solidFill>
                        <a:schemeClr val="tx1"/>
                      </a:solidFill>
                    </a:ln>
                  </pic:spPr>
                </pic:pic>
              </a:graphicData>
            </a:graphic>
          </wp:inline>
        </w:drawing>
      </w:r>
    </w:p>
    <w:p w14:paraId="1FBD5045" w14:textId="2C3F1E68" w:rsidR="000B58D4" w:rsidRPr="007308A4" w:rsidRDefault="001805EC" w:rsidP="007308A4">
      <w:pPr>
        <w:pStyle w:val="Caption"/>
        <w:spacing w:line="360" w:lineRule="auto"/>
        <w:jc w:val="center"/>
        <w:rPr>
          <w:sz w:val="26"/>
          <w:szCs w:val="26"/>
        </w:rPr>
      </w:pPr>
      <w:bookmarkStart w:id="127" w:name="_Toc169565299"/>
      <w:bookmarkStart w:id="128" w:name="_Toc169565415"/>
      <w:bookmarkStart w:id="129" w:name="_Toc169541689"/>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11</w:t>
      </w:r>
      <w:r w:rsidRPr="007308A4">
        <w:rPr>
          <w:sz w:val="26"/>
          <w:szCs w:val="26"/>
        </w:rPr>
        <w:fldChar w:fldCharType="end"/>
      </w:r>
      <w:r w:rsidRPr="007308A4">
        <w:rPr>
          <w:sz w:val="26"/>
          <w:szCs w:val="26"/>
        </w:rPr>
        <w:t>. Trường Rating</w:t>
      </w:r>
      <w:bookmarkEnd w:id="127"/>
      <w:bookmarkEnd w:id="128"/>
      <w:bookmarkEnd w:id="129"/>
    </w:p>
    <w:p w14:paraId="2C057C0C" w14:textId="7A9420DA" w:rsidR="4F49ADFC" w:rsidRDefault="4F49ADFC" w:rsidP="4F49ADFC">
      <w:pPr>
        <w:spacing w:line="360" w:lineRule="auto"/>
      </w:pPr>
      <w:r>
        <w:t>+ Trường Tables</w:t>
      </w:r>
    </w:p>
    <w:p w14:paraId="7EDF7A4F" w14:textId="77777777" w:rsidR="001805EC" w:rsidRDefault="4F49ADFC" w:rsidP="001805EC">
      <w:pPr>
        <w:keepNext/>
        <w:spacing w:line="360" w:lineRule="auto"/>
      </w:pPr>
      <w:r>
        <w:rPr>
          <w:noProof/>
        </w:rPr>
        <w:drawing>
          <wp:inline distT="0" distB="0" distL="0" distR="0" wp14:anchorId="3B0E8E9B" wp14:editId="1EB26BA0">
            <wp:extent cx="5188218" cy="1016052"/>
            <wp:effectExtent l="19050" t="19050" r="12700" b="12700"/>
            <wp:docPr id="1696277976" name="Picture 169627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277976"/>
                    <pic:cNvPicPr/>
                  </pic:nvPicPr>
                  <pic:blipFill>
                    <a:blip r:embed="rId32">
                      <a:extLst>
                        <a:ext uri="{28A0092B-C50C-407E-A947-70E740481C1C}">
                          <a14:useLocalDpi xmlns:a14="http://schemas.microsoft.com/office/drawing/2010/main" val="0"/>
                        </a:ext>
                      </a:extLst>
                    </a:blip>
                    <a:stretch>
                      <a:fillRect/>
                    </a:stretch>
                  </pic:blipFill>
                  <pic:spPr>
                    <a:xfrm>
                      <a:off x="0" y="0"/>
                      <a:ext cx="5188218" cy="1016052"/>
                    </a:xfrm>
                    <a:prstGeom prst="rect">
                      <a:avLst/>
                    </a:prstGeom>
                    <a:ln>
                      <a:solidFill>
                        <a:schemeClr val="tx1"/>
                      </a:solidFill>
                    </a:ln>
                  </pic:spPr>
                </pic:pic>
              </a:graphicData>
            </a:graphic>
          </wp:inline>
        </w:drawing>
      </w:r>
    </w:p>
    <w:p w14:paraId="3F91BB56" w14:textId="01B89E54" w:rsidR="4F49ADFC" w:rsidRPr="007308A4" w:rsidRDefault="001805EC" w:rsidP="007308A4">
      <w:pPr>
        <w:pStyle w:val="Caption"/>
        <w:spacing w:line="360" w:lineRule="auto"/>
        <w:jc w:val="center"/>
        <w:rPr>
          <w:sz w:val="26"/>
          <w:szCs w:val="26"/>
        </w:rPr>
      </w:pPr>
      <w:bookmarkStart w:id="130" w:name="_Toc169565300"/>
      <w:bookmarkStart w:id="131" w:name="_Toc169565416"/>
      <w:bookmarkStart w:id="132" w:name="_Toc169541690"/>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12</w:t>
      </w:r>
      <w:r w:rsidRPr="007308A4">
        <w:rPr>
          <w:sz w:val="26"/>
          <w:szCs w:val="26"/>
        </w:rPr>
        <w:fldChar w:fldCharType="end"/>
      </w:r>
      <w:r w:rsidRPr="007308A4">
        <w:rPr>
          <w:sz w:val="26"/>
          <w:szCs w:val="26"/>
        </w:rPr>
        <w:t>. Trường Tables</w:t>
      </w:r>
      <w:bookmarkEnd w:id="130"/>
      <w:bookmarkEnd w:id="131"/>
      <w:bookmarkEnd w:id="132"/>
    </w:p>
    <w:p w14:paraId="4119F0DA" w14:textId="77777777" w:rsidR="000B58D4" w:rsidRDefault="000B58D4" w:rsidP="4F49ADFC">
      <w:pPr>
        <w:spacing w:line="360" w:lineRule="auto"/>
      </w:pPr>
    </w:p>
    <w:p w14:paraId="1BEBB446" w14:textId="5BE74DCA" w:rsidR="1CF8D151" w:rsidRDefault="4F49ADFC" w:rsidP="00387521">
      <w:pPr>
        <w:spacing w:line="360" w:lineRule="auto"/>
        <w:rPr>
          <w:lang w:val="vi-VN"/>
        </w:rPr>
      </w:pPr>
      <w:r w:rsidRPr="4F49ADFC">
        <w:rPr>
          <w:lang w:val="vi-VN"/>
        </w:rPr>
        <w:t xml:space="preserve">+ Trường Users </w:t>
      </w:r>
    </w:p>
    <w:p w14:paraId="762EB329" w14:textId="77777777" w:rsidR="001805EC" w:rsidRDefault="4F49ADFC" w:rsidP="001805EC">
      <w:pPr>
        <w:keepNext/>
        <w:spacing w:line="360" w:lineRule="auto"/>
      </w:pPr>
      <w:r>
        <w:rPr>
          <w:noProof/>
        </w:rPr>
        <w:lastRenderedPageBreak/>
        <w:drawing>
          <wp:inline distT="0" distB="0" distL="0" distR="0" wp14:anchorId="03BA3EEA" wp14:editId="71D9AC49">
            <wp:extent cx="5724524" cy="2209800"/>
            <wp:effectExtent l="19050" t="19050" r="10160" b="19050"/>
            <wp:docPr id="1828576599" name="Picture 182857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576599"/>
                    <pic:cNvPicPr/>
                  </pic:nvPicPr>
                  <pic:blipFill>
                    <a:blip r:embed="rId33">
                      <a:extLst>
                        <a:ext uri="{28A0092B-C50C-407E-A947-70E740481C1C}">
                          <a14:useLocalDpi xmlns:a14="http://schemas.microsoft.com/office/drawing/2010/main" val="0"/>
                        </a:ext>
                      </a:extLst>
                    </a:blip>
                    <a:stretch>
                      <a:fillRect/>
                    </a:stretch>
                  </pic:blipFill>
                  <pic:spPr>
                    <a:xfrm>
                      <a:off x="0" y="0"/>
                      <a:ext cx="5724524" cy="2209800"/>
                    </a:xfrm>
                    <a:prstGeom prst="rect">
                      <a:avLst/>
                    </a:prstGeom>
                    <a:ln>
                      <a:solidFill>
                        <a:schemeClr val="tx1"/>
                      </a:solidFill>
                    </a:ln>
                  </pic:spPr>
                </pic:pic>
              </a:graphicData>
            </a:graphic>
          </wp:inline>
        </w:drawing>
      </w:r>
    </w:p>
    <w:p w14:paraId="3A1750B9" w14:textId="1EEA6396" w:rsidR="4F49ADFC" w:rsidRPr="007308A4" w:rsidRDefault="001805EC" w:rsidP="007308A4">
      <w:pPr>
        <w:pStyle w:val="Caption"/>
        <w:spacing w:line="360" w:lineRule="auto"/>
        <w:jc w:val="center"/>
        <w:rPr>
          <w:sz w:val="26"/>
          <w:szCs w:val="26"/>
        </w:rPr>
      </w:pPr>
      <w:bookmarkStart w:id="133" w:name="_Toc169565301"/>
      <w:bookmarkStart w:id="134" w:name="_Toc169565417"/>
      <w:bookmarkStart w:id="135" w:name="_Toc169541691"/>
      <w:r w:rsidRPr="007308A4">
        <w:rPr>
          <w:sz w:val="26"/>
          <w:szCs w:val="26"/>
        </w:rPr>
        <w:t>Hình</w:t>
      </w:r>
      <w:r w:rsidR="00544FE2">
        <w:rPr>
          <w:sz w:val="26"/>
          <w:szCs w:val="26"/>
        </w:rPr>
        <w:t xml:space="preserve">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13</w:t>
      </w:r>
      <w:r w:rsidRPr="007308A4">
        <w:rPr>
          <w:sz w:val="26"/>
          <w:szCs w:val="26"/>
        </w:rPr>
        <w:fldChar w:fldCharType="end"/>
      </w:r>
      <w:r w:rsidRPr="007308A4">
        <w:rPr>
          <w:sz w:val="26"/>
          <w:szCs w:val="26"/>
        </w:rPr>
        <w:t>. Trường Users</w:t>
      </w:r>
      <w:bookmarkEnd w:id="133"/>
      <w:bookmarkEnd w:id="134"/>
      <w:bookmarkEnd w:id="135"/>
    </w:p>
    <w:p w14:paraId="11CB95F6" w14:textId="77777777" w:rsidR="000B58D4" w:rsidRDefault="000B58D4" w:rsidP="4F49ADFC">
      <w:pPr>
        <w:spacing w:line="360" w:lineRule="auto"/>
      </w:pPr>
    </w:p>
    <w:p w14:paraId="43D86A0D" w14:textId="77777777" w:rsidR="00D02412" w:rsidRPr="007308A4" w:rsidRDefault="00D02412" w:rsidP="007308A4">
      <w:pPr>
        <w:spacing w:line="360" w:lineRule="auto"/>
      </w:pPr>
    </w:p>
    <w:p w14:paraId="498E4747" w14:textId="77777777" w:rsidR="00D02412" w:rsidRDefault="00D02412" w:rsidP="00D02412">
      <w:pPr>
        <w:pStyle w:val="Heading1"/>
      </w:pPr>
      <w:r>
        <w:br w:type="page"/>
      </w:r>
    </w:p>
    <w:p w14:paraId="646C560C" w14:textId="1A8A08BC" w:rsidR="4F49ADFC" w:rsidRPr="007308A4" w:rsidRDefault="004347E1" w:rsidP="00D02412">
      <w:pPr>
        <w:pStyle w:val="Heading1"/>
      </w:pPr>
      <w:bookmarkStart w:id="136" w:name="_Toc169539500"/>
      <w:bookmarkStart w:id="137" w:name="_Toc169542366"/>
      <w:r>
        <w:lastRenderedPageBreak/>
        <w:t>CHƯƠNG</w:t>
      </w:r>
      <w:r w:rsidR="00D02412">
        <w:t xml:space="preserve"> IV:</w:t>
      </w:r>
      <w:r w:rsidR="00D02412" w:rsidRPr="007308A4">
        <w:t xml:space="preserve"> HIỆN THỰC ĐỀ TÀI</w:t>
      </w:r>
      <w:bookmarkEnd w:id="136"/>
      <w:bookmarkEnd w:id="137"/>
    </w:p>
    <w:p w14:paraId="3A59573F" w14:textId="1D79D109" w:rsidR="4F49ADFC" w:rsidRPr="007308A4" w:rsidRDefault="659C275C" w:rsidP="007308A4">
      <w:pPr>
        <w:pStyle w:val="Heading2"/>
        <w:spacing w:line="360" w:lineRule="auto"/>
        <w:rPr>
          <w:rFonts w:cs="Times New Roman"/>
          <w:szCs w:val="26"/>
        </w:rPr>
      </w:pPr>
      <w:bookmarkStart w:id="138" w:name="_Toc169539501"/>
      <w:bookmarkStart w:id="139" w:name="_Toc169542367"/>
      <w:r w:rsidRPr="007308A4">
        <w:rPr>
          <w:rFonts w:cs="Times New Roman"/>
          <w:szCs w:val="26"/>
        </w:rPr>
        <w:t xml:space="preserve">4.1. User </w:t>
      </w:r>
      <w:r w:rsidR="0D158A11" w:rsidRPr="007308A4">
        <w:rPr>
          <w:rFonts w:cs="Times New Roman"/>
          <w:szCs w:val="26"/>
        </w:rPr>
        <w:t>và Admin</w:t>
      </w:r>
      <w:bookmarkEnd w:id="138"/>
      <w:bookmarkEnd w:id="139"/>
    </w:p>
    <w:p w14:paraId="32FABD22" w14:textId="29D125B8" w:rsidR="224A2406" w:rsidRDefault="224A2406" w:rsidP="007308A4">
      <w:pPr>
        <w:spacing w:after="200" w:line="360" w:lineRule="auto"/>
        <w:rPr>
          <w:rFonts w:eastAsia="Times New Roman"/>
        </w:rPr>
      </w:pPr>
      <w:r w:rsidRPr="224A2406">
        <w:rPr>
          <w:rFonts w:eastAsia="Times New Roman"/>
        </w:rPr>
        <w:t>- Người dùng muốn sử dụng ứng dụng cần đăng nhập tài khoản của mình</w:t>
      </w:r>
      <w:r w:rsidR="2C95BE2C" w:rsidRPr="2C95BE2C">
        <w:rPr>
          <w:rFonts w:eastAsia="Times New Roman"/>
        </w:rPr>
        <w:t xml:space="preserve"> (Admin </w:t>
      </w:r>
      <w:r w:rsidR="444D168F" w:rsidRPr="444D168F">
        <w:rPr>
          <w:rFonts w:eastAsia="Times New Roman"/>
        </w:rPr>
        <w:t xml:space="preserve">hoặc </w:t>
      </w:r>
      <w:r w:rsidR="05C789DA" w:rsidRPr="05C789DA">
        <w:rPr>
          <w:rFonts w:eastAsia="Times New Roman"/>
        </w:rPr>
        <w:t>User),</w:t>
      </w:r>
      <w:r w:rsidRPr="224A2406">
        <w:rPr>
          <w:rFonts w:eastAsia="Times New Roman"/>
        </w:rPr>
        <w:t xml:space="preserve"> hoặc đăng ký tài khoản nếu chưa có. </w:t>
      </w:r>
    </w:p>
    <w:p w14:paraId="2682D407" w14:textId="68DE1B4D" w:rsidR="224A2406" w:rsidRDefault="224A2406" w:rsidP="007308A4">
      <w:pPr>
        <w:spacing w:after="200" w:line="360" w:lineRule="auto"/>
        <w:rPr>
          <w:rFonts w:eastAsia="Times New Roman"/>
        </w:rPr>
      </w:pPr>
      <w:r w:rsidRPr="224A2406">
        <w:rPr>
          <w:rFonts w:eastAsia="Times New Roman"/>
        </w:rPr>
        <w:t>- Có thể đăng nhập bằng tài khoản Google.</w:t>
      </w:r>
    </w:p>
    <w:p w14:paraId="45A0A292" w14:textId="5DE43D3C" w:rsidR="680222F4" w:rsidRDefault="044BBEB3" w:rsidP="007308A4">
      <w:pPr>
        <w:spacing w:after="200" w:line="360" w:lineRule="auto"/>
        <w:rPr>
          <w:rFonts w:eastAsia="Times New Roman"/>
        </w:rPr>
      </w:pPr>
      <w:r w:rsidRPr="044BBEB3">
        <w:rPr>
          <w:rFonts w:eastAsia="Times New Roman"/>
        </w:rPr>
        <w:t>- Sau khi</w:t>
      </w:r>
      <w:r w:rsidR="31BD173A" w:rsidRPr="31BD173A">
        <w:rPr>
          <w:rFonts w:eastAsia="Times New Roman"/>
        </w:rPr>
        <w:t xml:space="preserve"> đăng </w:t>
      </w:r>
      <w:r w:rsidR="276E9774" w:rsidRPr="276E9774">
        <w:rPr>
          <w:rFonts w:eastAsia="Times New Roman"/>
        </w:rPr>
        <w:t xml:space="preserve">ký, mật </w:t>
      </w:r>
      <w:r w:rsidR="62AD2AA4" w:rsidRPr="62AD2AA4">
        <w:rPr>
          <w:rFonts w:eastAsia="Times New Roman"/>
        </w:rPr>
        <w:t xml:space="preserve">khẩu sẽ được mã </w:t>
      </w:r>
      <w:r w:rsidR="6E17BAD8" w:rsidRPr="6E17BAD8">
        <w:rPr>
          <w:rFonts w:eastAsia="Times New Roman"/>
        </w:rPr>
        <w:t xml:space="preserve">hóa </w:t>
      </w:r>
      <w:r w:rsidR="6E6C835B" w:rsidRPr="6E6C835B">
        <w:rPr>
          <w:rFonts w:eastAsia="Times New Roman"/>
        </w:rPr>
        <w:t xml:space="preserve">bằng </w:t>
      </w:r>
      <w:r w:rsidR="3632DD73" w:rsidRPr="3632DD73">
        <w:rPr>
          <w:rFonts w:eastAsia="Times New Roman"/>
        </w:rPr>
        <w:t>Bcrypt</w:t>
      </w:r>
      <w:r w:rsidR="00A046BB">
        <w:rPr>
          <w:rFonts w:eastAsia="Times New Roman"/>
        </w:rPr>
        <w:t>.</w:t>
      </w:r>
    </w:p>
    <w:p w14:paraId="5F97DB7B" w14:textId="649A9886" w:rsidR="224A2406" w:rsidRDefault="224A2406" w:rsidP="007308A4">
      <w:pPr>
        <w:spacing w:line="360" w:lineRule="auto"/>
      </w:pPr>
    </w:p>
    <w:p w14:paraId="105FAB8F" w14:textId="5B82E74D" w:rsidR="001805EC" w:rsidRDefault="00C27BBF" w:rsidP="007308A4">
      <w:pPr>
        <w:spacing w:line="360" w:lineRule="auto"/>
      </w:pPr>
      <w:r>
        <w:rPr>
          <w:noProof/>
        </w:rPr>
        <w:drawing>
          <wp:inline distT="0" distB="0" distL="0" distR="0" wp14:anchorId="47F05E52" wp14:editId="1EAE352F">
            <wp:extent cx="5724524" cy="3867150"/>
            <wp:effectExtent l="0" t="0" r="0" b="0"/>
            <wp:docPr id="1346159066" name="Picture 13461590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159066"/>
                    <pic:cNvPicPr/>
                  </pic:nvPicPr>
                  <pic:blipFill>
                    <a:blip r:embed="rId34">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747A27F4" w14:textId="344EC132" w:rsidR="00B73CA5" w:rsidRPr="007308A4" w:rsidRDefault="001805EC" w:rsidP="007308A4">
      <w:pPr>
        <w:pStyle w:val="Caption"/>
        <w:spacing w:line="360" w:lineRule="auto"/>
        <w:jc w:val="center"/>
        <w:rPr>
          <w:ins w:id="140" w:author="Microsoft Word" w:date="2024-06-15T20:38:00Z"/>
          <w:sz w:val="26"/>
          <w:szCs w:val="26"/>
        </w:rPr>
      </w:pPr>
      <w:bookmarkStart w:id="141" w:name="_Toc169565302"/>
      <w:bookmarkStart w:id="142" w:name="_Toc169565418"/>
      <w:bookmarkStart w:id="143" w:name="_Toc169541692"/>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14</w:t>
      </w:r>
      <w:r w:rsidRPr="007308A4">
        <w:rPr>
          <w:sz w:val="26"/>
          <w:szCs w:val="26"/>
        </w:rPr>
        <w:fldChar w:fldCharType="end"/>
      </w:r>
      <w:r w:rsidRPr="007308A4">
        <w:rPr>
          <w:sz w:val="26"/>
          <w:szCs w:val="26"/>
        </w:rPr>
        <w:t>. Màn hình đăng nhập</w:t>
      </w:r>
      <w:r w:rsidR="00BE194E" w:rsidRPr="007308A4">
        <w:rPr>
          <w:sz w:val="26"/>
          <w:szCs w:val="26"/>
        </w:rPr>
        <w:t xml:space="preserve"> (User/Admin)</w:t>
      </w:r>
      <w:bookmarkEnd w:id="141"/>
      <w:bookmarkEnd w:id="142"/>
      <w:bookmarkEnd w:id="143"/>
    </w:p>
    <w:p w14:paraId="5DC711F6" w14:textId="77777777" w:rsidR="00447CAC" w:rsidRDefault="00B73CA5" w:rsidP="007308A4">
      <w:pPr>
        <w:spacing w:line="360" w:lineRule="auto"/>
      </w:pPr>
      <w:r>
        <w:rPr>
          <w:noProof/>
        </w:rPr>
        <w:lastRenderedPageBreak/>
        <w:drawing>
          <wp:inline distT="0" distB="0" distL="0" distR="0" wp14:anchorId="4F41C405" wp14:editId="4DCC79F0">
            <wp:extent cx="5731510" cy="3176905"/>
            <wp:effectExtent l="0" t="0" r="2540" b="4445"/>
            <wp:docPr id="73285820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31510" cy="3176905"/>
                    </a:xfrm>
                    <a:prstGeom prst="rect">
                      <a:avLst/>
                    </a:prstGeom>
                  </pic:spPr>
                </pic:pic>
              </a:graphicData>
            </a:graphic>
          </wp:inline>
        </w:drawing>
      </w:r>
    </w:p>
    <w:p w14:paraId="35E3EAEE" w14:textId="66FBA6CA" w:rsidR="00B73CA5" w:rsidRPr="007308A4" w:rsidRDefault="00447CAC" w:rsidP="007308A4">
      <w:pPr>
        <w:pStyle w:val="Caption"/>
        <w:spacing w:line="360" w:lineRule="auto"/>
        <w:jc w:val="center"/>
        <w:rPr>
          <w:sz w:val="26"/>
          <w:szCs w:val="26"/>
        </w:rPr>
      </w:pPr>
      <w:bookmarkStart w:id="144" w:name="_Toc169565303"/>
      <w:bookmarkStart w:id="145" w:name="_Toc169565419"/>
      <w:bookmarkStart w:id="146" w:name="_Toc169541693"/>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15</w:t>
      </w:r>
      <w:r w:rsidRPr="007308A4">
        <w:rPr>
          <w:sz w:val="26"/>
          <w:szCs w:val="26"/>
        </w:rPr>
        <w:fldChar w:fldCharType="end"/>
      </w:r>
      <w:r w:rsidRPr="007308A4">
        <w:rPr>
          <w:sz w:val="26"/>
          <w:szCs w:val="26"/>
        </w:rPr>
        <w:t>. Màn hình đăng kí</w:t>
      </w:r>
      <w:r w:rsidR="00BE194E" w:rsidRPr="007308A4">
        <w:rPr>
          <w:sz w:val="26"/>
          <w:szCs w:val="26"/>
        </w:rPr>
        <w:t xml:space="preserve"> (User/Admin)</w:t>
      </w:r>
      <w:bookmarkEnd w:id="144"/>
      <w:bookmarkEnd w:id="145"/>
      <w:bookmarkEnd w:id="146"/>
    </w:p>
    <w:p w14:paraId="2267B30D" w14:textId="77777777" w:rsidR="00A23A30" w:rsidRDefault="00A23A30" w:rsidP="007308A4">
      <w:pPr>
        <w:keepNext/>
        <w:spacing w:line="360" w:lineRule="auto"/>
      </w:pPr>
      <w:r>
        <w:rPr>
          <w:noProof/>
        </w:rPr>
        <w:drawing>
          <wp:inline distT="0" distB="0" distL="0" distR="0" wp14:anchorId="7822FA56" wp14:editId="1BC435E2">
            <wp:extent cx="5731510" cy="3249930"/>
            <wp:effectExtent l="0" t="0" r="2540" b="7620"/>
            <wp:docPr id="175172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731510" cy="3249930"/>
                    </a:xfrm>
                    <a:prstGeom prst="rect">
                      <a:avLst/>
                    </a:prstGeom>
                  </pic:spPr>
                </pic:pic>
              </a:graphicData>
            </a:graphic>
          </wp:inline>
        </w:drawing>
      </w:r>
    </w:p>
    <w:p w14:paraId="4A5C3270" w14:textId="133B2F73" w:rsidR="00BE27CE" w:rsidRPr="007308A4" w:rsidRDefault="00A23A30" w:rsidP="007308A4">
      <w:pPr>
        <w:pStyle w:val="Caption"/>
        <w:spacing w:line="360" w:lineRule="auto"/>
        <w:jc w:val="center"/>
        <w:rPr>
          <w:sz w:val="26"/>
          <w:szCs w:val="26"/>
        </w:rPr>
      </w:pPr>
      <w:bookmarkStart w:id="147" w:name="_Toc169565304"/>
      <w:bookmarkStart w:id="148" w:name="_Toc169565420"/>
      <w:bookmarkStart w:id="149" w:name="_Toc169541694"/>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16</w:t>
      </w:r>
      <w:r w:rsidRPr="007308A4">
        <w:rPr>
          <w:sz w:val="26"/>
          <w:szCs w:val="26"/>
        </w:rPr>
        <w:fldChar w:fldCharType="end"/>
      </w:r>
      <w:r w:rsidRPr="007308A4">
        <w:rPr>
          <w:sz w:val="26"/>
          <w:szCs w:val="26"/>
        </w:rPr>
        <w:t>. Quên mật khẩu</w:t>
      </w:r>
      <w:r w:rsidR="00BE194E" w:rsidRPr="007308A4">
        <w:rPr>
          <w:sz w:val="26"/>
          <w:szCs w:val="26"/>
        </w:rPr>
        <w:t>(User/Admin)</w:t>
      </w:r>
      <w:bookmarkEnd w:id="147"/>
      <w:bookmarkEnd w:id="148"/>
      <w:bookmarkEnd w:id="149"/>
    </w:p>
    <w:p w14:paraId="6975EFF5" w14:textId="77777777" w:rsidR="00A23A30" w:rsidRPr="00BE27CE" w:rsidRDefault="00A23A30" w:rsidP="007308A4">
      <w:pPr>
        <w:spacing w:after="200" w:line="360" w:lineRule="auto"/>
        <w:rPr>
          <w:ins w:id="150" w:author="Microsoft Word" w:date="2024-06-15T20:38:00Z"/>
          <w:rFonts w:eastAsia="Times New Roman"/>
        </w:rPr>
      </w:pPr>
    </w:p>
    <w:p w14:paraId="2736B32D" w14:textId="7F53EC49" w:rsidR="463EA127" w:rsidRDefault="6C210055" w:rsidP="007308A4">
      <w:pPr>
        <w:pStyle w:val="Heading3"/>
        <w:spacing w:line="360" w:lineRule="auto"/>
        <w:rPr>
          <w:szCs w:val="26"/>
        </w:rPr>
      </w:pPr>
      <w:bookmarkStart w:id="151" w:name="_Toc169539502"/>
      <w:bookmarkStart w:id="152" w:name="_Toc169542368"/>
      <w:r w:rsidRPr="6D1DDE8D">
        <w:rPr>
          <w:szCs w:val="26"/>
        </w:rPr>
        <w:lastRenderedPageBreak/>
        <w:t>4.</w:t>
      </w:r>
      <w:r w:rsidR="00403DC4" w:rsidRPr="6D1DDE8D">
        <w:rPr>
          <w:szCs w:val="26"/>
        </w:rPr>
        <w:t>1</w:t>
      </w:r>
      <w:r w:rsidRPr="6D1DDE8D">
        <w:rPr>
          <w:szCs w:val="26"/>
        </w:rPr>
        <w:t>.</w:t>
      </w:r>
      <w:r w:rsidR="00403DC4" w:rsidRPr="6D1DDE8D">
        <w:rPr>
          <w:szCs w:val="26"/>
        </w:rPr>
        <w:t>1</w:t>
      </w:r>
      <w:r w:rsidR="716EC845" w:rsidRPr="6D1DDE8D">
        <w:rPr>
          <w:szCs w:val="26"/>
        </w:rPr>
        <w:t>.</w:t>
      </w:r>
      <w:r w:rsidRPr="6D1DDE8D">
        <w:rPr>
          <w:szCs w:val="26"/>
        </w:rPr>
        <w:t xml:space="preserve"> </w:t>
      </w:r>
      <w:r w:rsidR="00314F7E" w:rsidRPr="6D1DDE8D">
        <w:rPr>
          <w:szCs w:val="26"/>
        </w:rPr>
        <w:t>User</w:t>
      </w:r>
      <w:bookmarkEnd w:id="151"/>
      <w:bookmarkEnd w:id="152"/>
    </w:p>
    <w:p w14:paraId="10368CED" w14:textId="6116CDE8" w:rsidR="1351033C" w:rsidRDefault="48F26DD9" w:rsidP="29301A9E">
      <w:pPr>
        <w:pStyle w:val="ListParagraph"/>
        <w:numPr>
          <w:ilvl w:val="0"/>
          <w:numId w:val="43"/>
        </w:numPr>
        <w:spacing w:line="360" w:lineRule="auto"/>
      </w:pPr>
      <w:r>
        <w:t xml:space="preserve">Sau khi </w:t>
      </w:r>
      <w:r w:rsidR="26467F2C">
        <w:t xml:space="preserve">đăng nhập bằng tài </w:t>
      </w:r>
      <w:r w:rsidR="11CE0460">
        <w:t xml:space="preserve">khoản User, người dùng </w:t>
      </w:r>
      <w:r w:rsidR="1599C155">
        <w:t xml:space="preserve">sẽ được chuyển đến </w:t>
      </w:r>
      <w:r w:rsidR="35F09454">
        <w:t>màn</w:t>
      </w:r>
      <w:r w:rsidR="1351033C">
        <w:t xml:space="preserve"> hình bao gồm:</w:t>
      </w:r>
    </w:p>
    <w:p w14:paraId="2646841E" w14:textId="78027BC1" w:rsidR="1351033C" w:rsidRDefault="1351033C" w:rsidP="29301A9E">
      <w:pPr>
        <w:pStyle w:val="ListParagraph"/>
        <w:spacing w:line="360" w:lineRule="auto"/>
      </w:pPr>
      <w:r>
        <w:t>+ Giỏ hàng: hiển thị những món đã chọn, có nút “Thêm” và “Xóa” dùng để thêm và xóa các món nước.</w:t>
      </w:r>
    </w:p>
    <w:p w14:paraId="68506090" w14:textId="0BC1EB81" w:rsidR="1351033C" w:rsidRDefault="1351033C" w:rsidP="29301A9E">
      <w:pPr>
        <w:pStyle w:val="ListParagraph"/>
        <w:spacing w:line="360" w:lineRule="auto"/>
      </w:pPr>
      <w:r>
        <w:t>+ Thực đơn: hiển thị món có tại quán cho người dùng đặt món.</w:t>
      </w:r>
    </w:p>
    <w:p w14:paraId="28AA2418" w14:textId="72069245" w:rsidR="1351033C" w:rsidRDefault="1351033C" w:rsidP="29301A9E">
      <w:pPr>
        <w:pStyle w:val="ListParagraph"/>
        <w:spacing w:line="360" w:lineRule="auto"/>
      </w:pPr>
      <w:r>
        <w:t>+ Quà tặng: lựa chọn quà tặng dùng điểm thành viên để đổi.</w:t>
      </w:r>
    </w:p>
    <w:p w14:paraId="5DA626E1" w14:textId="597CA547" w:rsidR="1351033C" w:rsidRDefault="1351033C" w:rsidP="29301A9E">
      <w:pPr>
        <w:pStyle w:val="ListParagraph"/>
        <w:spacing w:line="360" w:lineRule="auto"/>
      </w:pPr>
      <w:r>
        <w:t>+ Đặt bàn: đặt bàn, mỗi người dùng chỉ được đặt một bàn duy nhất. Người dùng không thể đặt những bàn đã được đặt.</w:t>
      </w:r>
    </w:p>
    <w:p w14:paraId="6FFDA5BD" w14:textId="2C0723BF" w:rsidR="1351033C" w:rsidRDefault="1351033C" w:rsidP="29301A9E">
      <w:pPr>
        <w:pStyle w:val="ListParagraph"/>
        <w:spacing w:line="360" w:lineRule="auto"/>
      </w:pPr>
      <w:r>
        <w:t>+ Đánh giá: đánh giá điểm và bình luận.</w:t>
      </w:r>
    </w:p>
    <w:p w14:paraId="1A32DA0A" w14:textId="08DC3C30" w:rsidR="35F363EF" w:rsidRPr="00B172DE" w:rsidRDefault="2EA4EF1A" w:rsidP="007308A4">
      <w:pPr>
        <w:pStyle w:val="Heading4"/>
        <w:spacing w:line="360" w:lineRule="auto"/>
        <w:rPr>
          <w:rStyle w:val="FootnoteReference"/>
          <w:rFonts w:cs="Times New Roman"/>
        </w:rPr>
      </w:pPr>
      <w:bookmarkStart w:id="153" w:name="_Toc169539503"/>
      <w:bookmarkStart w:id="154" w:name="_Toc169542369"/>
      <w:r w:rsidRPr="6D1DDE8D">
        <w:rPr>
          <w:rFonts w:cs="Times New Roman"/>
        </w:rPr>
        <w:t>4.1.1.1. Đặt bàn</w:t>
      </w:r>
      <w:bookmarkEnd w:id="153"/>
      <w:bookmarkEnd w:id="154"/>
    </w:p>
    <w:p w14:paraId="48C46756" w14:textId="1661A6D9" w:rsidR="00DC2E52" w:rsidRDefault="00DC2E52" w:rsidP="00431999">
      <w:pPr>
        <w:spacing w:line="360" w:lineRule="auto"/>
      </w:pPr>
      <w:r>
        <w:t xml:space="preserve">- Người </w:t>
      </w:r>
      <w:r w:rsidR="3275858F">
        <w:t>dùng</w:t>
      </w:r>
      <w:r>
        <w:t xml:space="preserve"> nhấn vào các bàn để xác nhận đặt bàn, </w:t>
      </w:r>
      <w:r w:rsidR="008E43F9">
        <w:t>trạng thái bàn gồm: bàn</w:t>
      </w:r>
      <w:r>
        <w:t xml:space="preserve"> chưa được đặt</w:t>
      </w:r>
      <w:r w:rsidR="008E43F9">
        <w:t xml:space="preserve"> (Available), bàn đã được đặt (Booked), bàn đang được sử dụng (Using).</w:t>
      </w:r>
    </w:p>
    <w:p w14:paraId="0ECE42DB" w14:textId="2F79709B" w:rsidR="00364C47" w:rsidRDefault="00364C47" w:rsidP="00431999">
      <w:pPr>
        <w:spacing w:line="360" w:lineRule="auto"/>
      </w:pPr>
      <w:r>
        <w:t xml:space="preserve">- Nút </w:t>
      </w:r>
      <w:r w:rsidR="7550C440">
        <w:t>REFRESH dùng</w:t>
      </w:r>
      <w:r w:rsidR="4E322B2D">
        <w:t xml:space="preserve"> để </w:t>
      </w:r>
      <w:r w:rsidR="0DE5DF80">
        <w:t xml:space="preserve">cập nhật trạng thái mới nhất </w:t>
      </w:r>
      <w:r w:rsidR="5543FA6E">
        <w:t>của các bàn</w:t>
      </w:r>
      <w:r w:rsidR="6826AF62">
        <w:t>.</w:t>
      </w:r>
    </w:p>
    <w:p w14:paraId="698C5C8A" w14:textId="77777777" w:rsidR="004202C4" w:rsidRDefault="1351033C" w:rsidP="004202C4">
      <w:pPr>
        <w:keepNext/>
        <w:spacing w:line="360" w:lineRule="auto"/>
      </w:pPr>
      <w:r>
        <w:rPr>
          <w:noProof/>
        </w:rPr>
        <w:drawing>
          <wp:inline distT="0" distB="0" distL="0" distR="0" wp14:anchorId="2860C34B" wp14:editId="6224C3E8">
            <wp:extent cx="5724524" cy="3143250"/>
            <wp:effectExtent l="0" t="0" r="0" b="0"/>
            <wp:docPr id="92689785" name="Picture 9268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89785"/>
                    <pic:cNvPicPr/>
                  </pic:nvPicPr>
                  <pic:blipFill>
                    <a:blip r:embed="rId37">
                      <a:extLst>
                        <a:ext uri="{28A0092B-C50C-407E-A947-70E740481C1C}">
                          <a14:useLocalDpi xmlns:a14="http://schemas.microsoft.com/office/drawing/2010/main" val="0"/>
                        </a:ext>
                      </a:extLst>
                    </a:blip>
                    <a:stretch>
                      <a:fillRect/>
                    </a:stretch>
                  </pic:blipFill>
                  <pic:spPr>
                    <a:xfrm>
                      <a:off x="0" y="0"/>
                      <a:ext cx="5724524" cy="3143250"/>
                    </a:xfrm>
                    <a:prstGeom prst="rect">
                      <a:avLst/>
                    </a:prstGeom>
                  </pic:spPr>
                </pic:pic>
              </a:graphicData>
            </a:graphic>
          </wp:inline>
        </w:drawing>
      </w:r>
    </w:p>
    <w:p w14:paraId="63614A8E" w14:textId="36CF5387" w:rsidR="005D3C7D" w:rsidRPr="007308A4" w:rsidRDefault="004202C4" w:rsidP="007308A4">
      <w:pPr>
        <w:pStyle w:val="Caption"/>
        <w:spacing w:line="360" w:lineRule="auto"/>
        <w:jc w:val="center"/>
        <w:rPr>
          <w:sz w:val="26"/>
          <w:szCs w:val="26"/>
        </w:rPr>
      </w:pPr>
      <w:bookmarkStart w:id="155" w:name="_Toc169565305"/>
      <w:bookmarkStart w:id="156" w:name="_Toc169565421"/>
      <w:bookmarkStart w:id="157" w:name="_Toc169541695"/>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17</w:t>
      </w:r>
      <w:r w:rsidRPr="007308A4">
        <w:rPr>
          <w:sz w:val="26"/>
          <w:szCs w:val="26"/>
        </w:rPr>
        <w:fldChar w:fldCharType="end"/>
      </w:r>
      <w:r w:rsidRPr="007308A4">
        <w:rPr>
          <w:sz w:val="26"/>
          <w:szCs w:val="26"/>
        </w:rPr>
        <w:t>. Đặt bàn</w:t>
      </w:r>
      <w:r w:rsidR="00BE194E" w:rsidRPr="007308A4">
        <w:rPr>
          <w:sz w:val="26"/>
          <w:szCs w:val="26"/>
        </w:rPr>
        <w:t xml:space="preserve"> (User)</w:t>
      </w:r>
      <w:bookmarkEnd w:id="155"/>
      <w:bookmarkEnd w:id="156"/>
      <w:bookmarkEnd w:id="157"/>
    </w:p>
    <w:p w14:paraId="565C7A58" w14:textId="2EB9C6F6" w:rsidR="2814B78E" w:rsidRPr="00B172DE" w:rsidRDefault="3BC7F792" w:rsidP="007308A4">
      <w:pPr>
        <w:pStyle w:val="Heading4"/>
        <w:spacing w:line="360" w:lineRule="auto"/>
        <w:rPr>
          <w:rFonts w:cs="Times New Roman"/>
        </w:rPr>
      </w:pPr>
      <w:bookmarkStart w:id="158" w:name="_Toc169539504"/>
      <w:bookmarkStart w:id="159" w:name="_Toc169542370"/>
      <w:r w:rsidRPr="6D1DDE8D">
        <w:rPr>
          <w:rFonts w:cs="Times New Roman"/>
        </w:rPr>
        <w:lastRenderedPageBreak/>
        <w:t>4.1.1.2. Thực</w:t>
      </w:r>
      <w:r w:rsidR="60F4F956" w:rsidRPr="6D1DDE8D">
        <w:rPr>
          <w:rFonts w:cs="Times New Roman"/>
        </w:rPr>
        <w:t xml:space="preserve"> đơn</w:t>
      </w:r>
      <w:bookmarkEnd w:id="158"/>
      <w:bookmarkEnd w:id="159"/>
    </w:p>
    <w:p w14:paraId="1A5E5350" w14:textId="0F0B5872" w:rsidR="00D73C5F" w:rsidRPr="00D73C5F" w:rsidRDefault="00736AFB" w:rsidP="007308A4">
      <w:pPr>
        <w:pStyle w:val="ListParagraph"/>
        <w:numPr>
          <w:ilvl w:val="0"/>
          <w:numId w:val="43"/>
        </w:numPr>
        <w:spacing w:line="360" w:lineRule="auto"/>
      </w:pPr>
      <w:r>
        <w:t xml:space="preserve">Trang thực đơn hiển thị các món </w:t>
      </w:r>
      <w:r w:rsidR="00AD2A06">
        <w:t>cho người dùng chọn</w:t>
      </w:r>
      <w:r w:rsidR="00B7720B">
        <w:t xml:space="preserve">, khi nhấn nút “mua”, món và số lượng ffđược chọn sẽ được them vào giỏ hàng. </w:t>
      </w:r>
    </w:p>
    <w:p w14:paraId="63E50DF8" w14:textId="77777777" w:rsidR="00B7720B" w:rsidRDefault="004202C4" w:rsidP="00B7720B">
      <w:pPr>
        <w:keepNext/>
        <w:spacing w:line="360" w:lineRule="auto"/>
      </w:pPr>
      <w:r>
        <w:rPr>
          <w:noProof/>
        </w:rPr>
        <w:drawing>
          <wp:inline distT="0" distB="0" distL="0" distR="0" wp14:anchorId="24D5A4F7" wp14:editId="123F44AE">
            <wp:extent cx="5731510" cy="3146425"/>
            <wp:effectExtent l="0" t="0" r="2540" b="0"/>
            <wp:docPr id="157339818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32F3869E" w14:textId="3BE76C4F" w:rsidR="004202C4" w:rsidRPr="007308A4" w:rsidRDefault="00B7720B" w:rsidP="007308A4">
      <w:pPr>
        <w:pStyle w:val="Caption"/>
        <w:spacing w:line="360" w:lineRule="auto"/>
        <w:jc w:val="center"/>
        <w:rPr>
          <w:sz w:val="26"/>
          <w:szCs w:val="26"/>
        </w:rPr>
      </w:pPr>
      <w:bookmarkStart w:id="160" w:name="_Toc169565306"/>
      <w:bookmarkStart w:id="161" w:name="_Toc169565422"/>
      <w:bookmarkStart w:id="162" w:name="_Toc169541696"/>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18</w:t>
      </w:r>
      <w:r w:rsidRPr="007308A4">
        <w:rPr>
          <w:sz w:val="26"/>
          <w:szCs w:val="26"/>
        </w:rPr>
        <w:fldChar w:fldCharType="end"/>
      </w:r>
      <w:r w:rsidRPr="007308A4">
        <w:rPr>
          <w:sz w:val="26"/>
          <w:szCs w:val="26"/>
        </w:rPr>
        <w:t>. Thực đơn</w:t>
      </w:r>
      <w:r w:rsidR="00BE194E" w:rsidRPr="007308A4">
        <w:rPr>
          <w:sz w:val="26"/>
          <w:szCs w:val="26"/>
        </w:rPr>
        <w:t xml:space="preserve"> (User)</w:t>
      </w:r>
      <w:bookmarkEnd w:id="160"/>
      <w:bookmarkEnd w:id="161"/>
      <w:bookmarkEnd w:id="162"/>
    </w:p>
    <w:p w14:paraId="07E72928" w14:textId="63E0F145" w:rsidR="2B8DBA13" w:rsidRPr="00B172DE" w:rsidRDefault="0D7C4A9F" w:rsidP="007308A4">
      <w:pPr>
        <w:pStyle w:val="Heading4"/>
        <w:spacing w:line="360" w:lineRule="auto"/>
        <w:rPr>
          <w:rFonts w:cs="Times New Roman"/>
        </w:rPr>
      </w:pPr>
      <w:bookmarkStart w:id="163" w:name="_Toc169539505"/>
      <w:bookmarkStart w:id="164" w:name="_Toc169542371"/>
      <w:r w:rsidRPr="6D1DDE8D">
        <w:rPr>
          <w:rFonts w:cs="Times New Roman"/>
        </w:rPr>
        <w:t>4.1.</w:t>
      </w:r>
      <w:r w:rsidR="74B69F24" w:rsidRPr="6D1DDE8D">
        <w:rPr>
          <w:rFonts w:cs="Times New Roman"/>
        </w:rPr>
        <w:t>1.</w:t>
      </w:r>
      <w:r w:rsidR="35568A00" w:rsidRPr="6D1DDE8D">
        <w:rPr>
          <w:rFonts w:cs="Times New Roman"/>
        </w:rPr>
        <w:t>3</w:t>
      </w:r>
      <w:r w:rsidR="74B69F24" w:rsidRPr="6D1DDE8D">
        <w:rPr>
          <w:rFonts w:cs="Times New Roman"/>
        </w:rPr>
        <w:t>. Giỏ hàng</w:t>
      </w:r>
      <w:bookmarkEnd w:id="163"/>
      <w:bookmarkEnd w:id="164"/>
    </w:p>
    <w:p w14:paraId="66A55A29" w14:textId="41D3C593" w:rsidR="00DC2E52" w:rsidRDefault="00B7720B" w:rsidP="00B7720B">
      <w:pPr>
        <w:pStyle w:val="ListParagraph"/>
        <w:numPr>
          <w:ilvl w:val="0"/>
          <w:numId w:val="43"/>
        </w:numPr>
        <w:spacing w:line="360" w:lineRule="auto"/>
      </w:pPr>
      <w:r>
        <w:t xml:space="preserve">Giỏ hàng </w:t>
      </w:r>
      <w:r w:rsidR="003329E4">
        <w:t>có 2 nút: nút “Thêm” dùng để đặt món</w:t>
      </w:r>
      <w:r w:rsidR="005C5F55">
        <w:t xml:space="preserve"> cho bàn</w:t>
      </w:r>
      <w:r w:rsidR="00BF5DD2">
        <w:t xml:space="preserve"> (sau khi nhấn nút này món sẽ được đưa lên cơ sở dữ liệu và thêm vào bàn mà người dùng đã đặt trước đó), nút “Xóa tất cả” dùng để xóa các món trong giỏ hàng.</w:t>
      </w:r>
    </w:p>
    <w:p w14:paraId="1CE9DCC1" w14:textId="77777777" w:rsidR="00B7720B" w:rsidRDefault="00AE5FF8" w:rsidP="00B7720B">
      <w:pPr>
        <w:keepNext/>
        <w:spacing w:line="360" w:lineRule="auto"/>
      </w:pPr>
      <w:r>
        <w:rPr>
          <w:noProof/>
        </w:rPr>
        <w:lastRenderedPageBreak/>
        <w:drawing>
          <wp:inline distT="0" distB="0" distL="0" distR="0" wp14:anchorId="21F8FEC4" wp14:editId="641845EB">
            <wp:extent cx="5731510" cy="3146425"/>
            <wp:effectExtent l="0" t="0" r="2540" b="0"/>
            <wp:docPr id="65529193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64D2C7C4" w14:textId="4685AA8E" w:rsidR="00B7720B" w:rsidRPr="007308A4" w:rsidRDefault="00B7720B" w:rsidP="007308A4">
      <w:pPr>
        <w:pStyle w:val="Caption"/>
        <w:spacing w:line="360" w:lineRule="auto"/>
        <w:jc w:val="center"/>
        <w:rPr>
          <w:sz w:val="26"/>
          <w:szCs w:val="26"/>
        </w:rPr>
      </w:pPr>
      <w:bookmarkStart w:id="165" w:name="_Toc169565307"/>
      <w:bookmarkStart w:id="166" w:name="_Toc169565423"/>
      <w:bookmarkStart w:id="167" w:name="_Toc169541697"/>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19</w:t>
      </w:r>
      <w:r w:rsidRPr="007308A4">
        <w:rPr>
          <w:sz w:val="26"/>
          <w:szCs w:val="26"/>
        </w:rPr>
        <w:fldChar w:fldCharType="end"/>
      </w:r>
      <w:r w:rsidRPr="007308A4">
        <w:rPr>
          <w:sz w:val="26"/>
          <w:szCs w:val="26"/>
        </w:rPr>
        <w:t>. Giỏ h</w:t>
      </w:r>
      <w:r w:rsidR="00BF5DD2" w:rsidRPr="007308A4">
        <w:rPr>
          <w:sz w:val="26"/>
          <w:szCs w:val="26"/>
        </w:rPr>
        <w:t>àng</w:t>
      </w:r>
      <w:r w:rsidR="00BE194E" w:rsidRPr="007308A4">
        <w:rPr>
          <w:sz w:val="26"/>
          <w:szCs w:val="26"/>
        </w:rPr>
        <w:t xml:space="preserve"> (User)</w:t>
      </w:r>
      <w:bookmarkEnd w:id="165"/>
      <w:bookmarkEnd w:id="166"/>
      <w:bookmarkEnd w:id="167"/>
    </w:p>
    <w:p w14:paraId="3743BB64" w14:textId="77777777" w:rsidR="00BF5DD2" w:rsidRDefault="00AE5FF8" w:rsidP="00BF5DD2">
      <w:pPr>
        <w:keepNext/>
        <w:spacing w:line="360" w:lineRule="auto"/>
      </w:pPr>
      <w:r w:rsidRPr="00AE5FF8">
        <w:rPr>
          <w:noProof/>
        </w:rPr>
        <w:drawing>
          <wp:inline distT="0" distB="0" distL="0" distR="0" wp14:anchorId="0E136F3F" wp14:editId="5EF534F6">
            <wp:extent cx="5716988" cy="3370113"/>
            <wp:effectExtent l="0" t="0" r="0" b="1905"/>
            <wp:docPr id="174056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62480" name="Picture 1" descr="A screenshot of a computer&#10;&#10;Description automatically generated"/>
                    <pic:cNvPicPr/>
                  </pic:nvPicPr>
                  <pic:blipFill rotWithShape="1">
                    <a:blip r:embed="rId40"/>
                    <a:srcRect l="15236" t="14036" r="407" b="14798"/>
                    <a:stretch/>
                  </pic:blipFill>
                  <pic:spPr bwMode="auto">
                    <a:xfrm>
                      <a:off x="0" y="0"/>
                      <a:ext cx="5727343" cy="3376217"/>
                    </a:xfrm>
                    <a:prstGeom prst="rect">
                      <a:avLst/>
                    </a:prstGeom>
                    <a:ln>
                      <a:noFill/>
                    </a:ln>
                    <a:extLst>
                      <a:ext uri="{53640926-AAD7-44D8-BBD7-CCE9431645EC}">
                        <a14:shadowObscured xmlns:a14="http://schemas.microsoft.com/office/drawing/2010/main"/>
                      </a:ext>
                    </a:extLst>
                  </pic:spPr>
                </pic:pic>
              </a:graphicData>
            </a:graphic>
          </wp:inline>
        </w:drawing>
      </w:r>
    </w:p>
    <w:p w14:paraId="7617593F" w14:textId="2C4AF6E1" w:rsidR="00AE5FF8" w:rsidRPr="007308A4" w:rsidRDefault="00BF5DD2" w:rsidP="007308A4">
      <w:pPr>
        <w:pStyle w:val="Caption"/>
        <w:spacing w:line="360" w:lineRule="auto"/>
        <w:jc w:val="center"/>
        <w:rPr>
          <w:sz w:val="26"/>
          <w:szCs w:val="26"/>
        </w:rPr>
      </w:pPr>
      <w:bookmarkStart w:id="168" w:name="_Toc169565308"/>
      <w:bookmarkStart w:id="169" w:name="_Toc169565424"/>
      <w:bookmarkStart w:id="170" w:name="_Toc169541698"/>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20</w:t>
      </w:r>
      <w:r w:rsidRPr="007308A4">
        <w:rPr>
          <w:sz w:val="26"/>
          <w:szCs w:val="26"/>
        </w:rPr>
        <w:fldChar w:fldCharType="end"/>
      </w:r>
      <w:r w:rsidRPr="007308A4">
        <w:rPr>
          <w:sz w:val="26"/>
          <w:szCs w:val="26"/>
        </w:rPr>
        <w:t>. Đặt món thành công</w:t>
      </w:r>
      <w:r w:rsidR="00BE194E" w:rsidRPr="007308A4">
        <w:rPr>
          <w:sz w:val="26"/>
          <w:szCs w:val="26"/>
        </w:rPr>
        <w:t xml:space="preserve"> (User)</w:t>
      </w:r>
      <w:bookmarkEnd w:id="168"/>
      <w:bookmarkEnd w:id="169"/>
      <w:bookmarkEnd w:id="170"/>
    </w:p>
    <w:p w14:paraId="0750B0E4" w14:textId="10D359D9" w:rsidR="7E77F08C" w:rsidRPr="00B172DE" w:rsidRDefault="5B1F57F7" w:rsidP="007308A4">
      <w:pPr>
        <w:pStyle w:val="Heading4"/>
        <w:spacing w:line="360" w:lineRule="auto"/>
        <w:rPr>
          <w:rFonts w:cs="Times New Roman"/>
        </w:rPr>
      </w:pPr>
      <w:bookmarkStart w:id="171" w:name="_Toc169539506"/>
      <w:bookmarkStart w:id="172" w:name="_Toc169542372"/>
      <w:r w:rsidRPr="6D1DDE8D">
        <w:rPr>
          <w:rFonts w:cs="Times New Roman"/>
        </w:rPr>
        <w:lastRenderedPageBreak/>
        <w:t>4.1.1.</w:t>
      </w:r>
      <w:r w:rsidR="6E1B5D77" w:rsidRPr="6D1DDE8D">
        <w:rPr>
          <w:rFonts w:cs="Times New Roman"/>
        </w:rPr>
        <w:t>4</w:t>
      </w:r>
      <w:r w:rsidRPr="6D1DDE8D">
        <w:rPr>
          <w:rFonts w:cs="Times New Roman"/>
        </w:rPr>
        <w:t>.</w:t>
      </w:r>
      <w:r w:rsidR="26C37F3C" w:rsidRPr="6D1DDE8D">
        <w:rPr>
          <w:rFonts w:cs="Times New Roman"/>
        </w:rPr>
        <w:t xml:space="preserve"> </w:t>
      </w:r>
      <w:r w:rsidR="255F0B1A" w:rsidRPr="6D1DDE8D">
        <w:rPr>
          <w:rFonts w:cs="Times New Roman"/>
        </w:rPr>
        <w:t xml:space="preserve">Quà </w:t>
      </w:r>
      <w:r w:rsidR="75B3CCC6" w:rsidRPr="6D1DDE8D">
        <w:rPr>
          <w:rFonts w:cs="Times New Roman"/>
        </w:rPr>
        <w:t>tặng</w:t>
      </w:r>
      <w:bookmarkEnd w:id="171"/>
      <w:bookmarkEnd w:id="172"/>
    </w:p>
    <w:p w14:paraId="3B83E306" w14:textId="51EB99BD" w:rsidR="00BF5DD2" w:rsidRPr="00BF5DD2" w:rsidRDefault="007E37DB" w:rsidP="007308A4">
      <w:pPr>
        <w:pStyle w:val="ListParagraph"/>
        <w:numPr>
          <w:ilvl w:val="0"/>
          <w:numId w:val="43"/>
        </w:numPr>
        <w:spacing w:line="360" w:lineRule="auto"/>
      </w:pPr>
      <w:r>
        <w:t xml:space="preserve">Trang quà tặng dùng điểm thành viên của người dùng để đổi các vật phẩm. Khi nhấn nút nhận sẽ hiển thị một Form </w:t>
      </w:r>
      <w:r w:rsidR="00F716C8">
        <w:t>để điền thông tin người nhận</w:t>
      </w:r>
      <w:r w:rsidR="006D0183">
        <w:t xml:space="preserve">, </w:t>
      </w:r>
      <w:r w:rsidR="00CB2EEA">
        <w:t>sau khi điền sẽ nhận được thông báo qua mail.</w:t>
      </w:r>
    </w:p>
    <w:p w14:paraId="3A247066" w14:textId="77777777" w:rsidR="00BF5DD2" w:rsidRDefault="08F2F9F3" w:rsidP="00BF5DD2">
      <w:pPr>
        <w:keepNext/>
        <w:spacing w:line="360" w:lineRule="auto"/>
      </w:pPr>
      <w:r>
        <w:rPr>
          <w:noProof/>
        </w:rPr>
        <w:drawing>
          <wp:inline distT="0" distB="0" distL="0" distR="0" wp14:anchorId="5A7C9DA9" wp14:editId="1062EE82">
            <wp:extent cx="5724524" cy="3143250"/>
            <wp:effectExtent l="0" t="0" r="0" b="0"/>
            <wp:docPr id="119438191" name="Picture 11943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38191"/>
                    <pic:cNvPicPr/>
                  </pic:nvPicPr>
                  <pic:blipFill>
                    <a:blip r:embed="rId41">
                      <a:extLst>
                        <a:ext uri="{28A0092B-C50C-407E-A947-70E740481C1C}">
                          <a14:useLocalDpi xmlns:a14="http://schemas.microsoft.com/office/drawing/2010/main" val="0"/>
                        </a:ext>
                      </a:extLst>
                    </a:blip>
                    <a:stretch>
                      <a:fillRect/>
                    </a:stretch>
                  </pic:blipFill>
                  <pic:spPr>
                    <a:xfrm>
                      <a:off x="0" y="0"/>
                      <a:ext cx="5724524" cy="3143250"/>
                    </a:xfrm>
                    <a:prstGeom prst="rect">
                      <a:avLst/>
                    </a:prstGeom>
                  </pic:spPr>
                </pic:pic>
              </a:graphicData>
            </a:graphic>
          </wp:inline>
        </w:drawing>
      </w:r>
    </w:p>
    <w:p w14:paraId="73893B14" w14:textId="607B7263" w:rsidR="1351033C" w:rsidRPr="007308A4" w:rsidRDefault="00BF5DD2" w:rsidP="007308A4">
      <w:pPr>
        <w:pStyle w:val="Caption"/>
        <w:spacing w:line="360" w:lineRule="auto"/>
        <w:jc w:val="center"/>
        <w:rPr>
          <w:sz w:val="26"/>
          <w:szCs w:val="26"/>
        </w:rPr>
      </w:pPr>
      <w:bookmarkStart w:id="173" w:name="_Toc169565309"/>
      <w:bookmarkStart w:id="174" w:name="_Toc169565425"/>
      <w:bookmarkStart w:id="175" w:name="_Toc169541699"/>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21</w:t>
      </w:r>
      <w:r w:rsidRPr="007308A4">
        <w:rPr>
          <w:sz w:val="26"/>
          <w:szCs w:val="26"/>
        </w:rPr>
        <w:fldChar w:fldCharType="end"/>
      </w:r>
      <w:r w:rsidRPr="007308A4">
        <w:rPr>
          <w:sz w:val="26"/>
          <w:szCs w:val="26"/>
        </w:rPr>
        <w:t>. Quà tặng</w:t>
      </w:r>
      <w:r w:rsidR="00BE194E" w:rsidRPr="007308A4">
        <w:rPr>
          <w:sz w:val="26"/>
          <w:szCs w:val="26"/>
        </w:rPr>
        <w:t xml:space="preserve"> (User)</w:t>
      </w:r>
      <w:bookmarkEnd w:id="173"/>
      <w:bookmarkEnd w:id="174"/>
      <w:bookmarkEnd w:id="175"/>
    </w:p>
    <w:p w14:paraId="5516F3DE" w14:textId="77777777" w:rsidR="00CB2EEA" w:rsidRDefault="0055324E" w:rsidP="00CB2EEA">
      <w:pPr>
        <w:keepNext/>
        <w:spacing w:line="360" w:lineRule="auto"/>
      </w:pPr>
      <w:r>
        <w:rPr>
          <w:noProof/>
        </w:rPr>
        <w:lastRenderedPageBreak/>
        <w:drawing>
          <wp:inline distT="0" distB="0" distL="0" distR="0" wp14:anchorId="059EC641" wp14:editId="5646074B">
            <wp:extent cx="5705476" cy="5724524"/>
            <wp:effectExtent l="0" t="0" r="0" b="0"/>
            <wp:docPr id="297285997" name="Picture 297285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285997"/>
                    <pic:cNvPicPr/>
                  </pic:nvPicPr>
                  <pic:blipFill>
                    <a:blip r:embed="rId42">
                      <a:extLst>
                        <a:ext uri="{28A0092B-C50C-407E-A947-70E740481C1C}">
                          <a14:useLocalDpi xmlns:a14="http://schemas.microsoft.com/office/drawing/2010/main" val="0"/>
                        </a:ext>
                      </a:extLst>
                    </a:blip>
                    <a:stretch>
                      <a:fillRect/>
                    </a:stretch>
                  </pic:blipFill>
                  <pic:spPr>
                    <a:xfrm>
                      <a:off x="0" y="0"/>
                      <a:ext cx="5705476" cy="5724524"/>
                    </a:xfrm>
                    <a:prstGeom prst="rect">
                      <a:avLst/>
                    </a:prstGeom>
                  </pic:spPr>
                </pic:pic>
              </a:graphicData>
            </a:graphic>
          </wp:inline>
        </w:drawing>
      </w:r>
    </w:p>
    <w:p w14:paraId="430C247F" w14:textId="7D638A0A" w:rsidR="0055324E" w:rsidRPr="007308A4" w:rsidRDefault="00CB2EEA" w:rsidP="007308A4">
      <w:pPr>
        <w:pStyle w:val="Caption"/>
        <w:spacing w:line="360" w:lineRule="auto"/>
        <w:jc w:val="center"/>
        <w:rPr>
          <w:sz w:val="26"/>
          <w:szCs w:val="26"/>
        </w:rPr>
      </w:pPr>
      <w:bookmarkStart w:id="176" w:name="_Toc169565310"/>
      <w:bookmarkStart w:id="177" w:name="_Toc169565426"/>
      <w:bookmarkStart w:id="178" w:name="_Toc169541700"/>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22</w:t>
      </w:r>
      <w:r w:rsidRPr="007308A4">
        <w:rPr>
          <w:sz w:val="26"/>
          <w:szCs w:val="26"/>
        </w:rPr>
        <w:fldChar w:fldCharType="end"/>
      </w:r>
      <w:r w:rsidRPr="007308A4">
        <w:rPr>
          <w:sz w:val="26"/>
          <w:szCs w:val="26"/>
        </w:rPr>
        <w:t>. Xác nhận thông tin nhận quà</w:t>
      </w:r>
      <w:r w:rsidR="00BE194E" w:rsidRPr="007308A4">
        <w:rPr>
          <w:sz w:val="26"/>
          <w:szCs w:val="26"/>
        </w:rPr>
        <w:t xml:space="preserve"> (User)</w:t>
      </w:r>
      <w:bookmarkEnd w:id="176"/>
      <w:bookmarkEnd w:id="177"/>
      <w:bookmarkEnd w:id="178"/>
    </w:p>
    <w:p w14:paraId="1C77E7EB" w14:textId="77777777" w:rsidR="00CB2EEA" w:rsidRDefault="00CB3D78" w:rsidP="00AD7C6C">
      <w:pPr>
        <w:keepNext/>
        <w:spacing w:line="360" w:lineRule="auto"/>
        <w:jc w:val="center"/>
      </w:pPr>
      <w:r>
        <w:rPr>
          <w:noProof/>
        </w:rPr>
        <w:lastRenderedPageBreak/>
        <w:drawing>
          <wp:inline distT="0" distB="0" distL="0" distR="0" wp14:anchorId="3C855F4C" wp14:editId="7ED04DB2">
            <wp:extent cx="3151163" cy="5454442"/>
            <wp:effectExtent l="19050" t="19050" r="11430" b="13335"/>
            <wp:docPr id="1688417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3151163" cy="5454442"/>
                    </a:xfrm>
                    <a:prstGeom prst="rect">
                      <a:avLst/>
                    </a:prstGeom>
                    <a:ln>
                      <a:solidFill>
                        <a:schemeClr val="tx1"/>
                      </a:solidFill>
                    </a:ln>
                  </pic:spPr>
                </pic:pic>
              </a:graphicData>
            </a:graphic>
          </wp:inline>
        </w:drawing>
      </w:r>
    </w:p>
    <w:p w14:paraId="1E7C03D6" w14:textId="48F2BEA2" w:rsidR="00CB3D78" w:rsidRPr="007308A4" w:rsidRDefault="00CB2EEA" w:rsidP="007308A4">
      <w:pPr>
        <w:pStyle w:val="Caption"/>
        <w:spacing w:line="360" w:lineRule="auto"/>
        <w:jc w:val="center"/>
        <w:rPr>
          <w:sz w:val="26"/>
          <w:szCs w:val="26"/>
        </w:rPr>
      </w:pPr>
      <w:bookmarkStart w:id="179" w:name="_Toc169565311"/>
      <w:bookmarkStart w:id="180" w:name="_Toc169565427"/>
      <w:bookmarkStart w:id="181" w:name="_Toc169541701"/>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23</w:t>
      </w:r>
      <w:r w:rsidRPr="007308A4">
        <w:rPr>
          <w:sz w:val="26"/>
          <w:szCs w:val="26"/>
        </w:rPr>
        <w:fldChar w:fldCharType="end"/>
      </w:r>
      <w:r w:rsidRPr="007308A4">
        <w:rPr>
          <w:sz w:val="26"/>
          <w:szCs w:val="26"/>
        </w:rPr>
        <w:t>. Thông báo nhận quà gửi về hộp thư</w:t>
      </w:r>
      <w:r w:rsidR="00BE194E" w:rsidRPr="007308A4">
        <w:rPr>
          <w:sz w:val="26"/>
          <w:szCs w:val="26"/>
        </w:rPr>
        <w:t xml:space="preserve"> (User)</w:t>
      </w:r>
      <w:bookmarkEnd w:id="179"/>
      <w:bookmarkEnd w:id="180"/>
      <w:bookmarkEnd w:id="181"/>
    </w:p>
    <w:p w14:paraId="71E1B740" w14:textId="06455A59" w:rsidR="791CE0C8" w:rsidRPr="00B172DE" w:rsidRDefault="49B4797D" w:rsidP="007308A4">
      <w:pPr>
        <w:pStyle w:val="Heading4"/>
        <w:spacing w:line="360" w:lineRule="auto"/>
        <w:rPr>
          <w:rFonts w:cs="Times New Roman"/>
        </w:rPr>
      </w:pPr>
      <w:bookmarkStart w:id="182" w:name="_Toc169539507"/>
      <w:bookmarkStart w:id="183" w:name="_Toc169542373"/>
      <w:r w:rsidRPr="6D1DDE8D">
        <w:rPr>
          <w:rFonts w:cs="Times New Roman"/>
        </w:rPr>
        <w:t>4.1.1.5</w:t>
      </w:r>
      <w:r w:rsidR="6207FA12" w:rsidRPr="6D1DDE8D">
        <w:rPr>
          <w:rFonts w:cs="Times New Roman"/>
        </w:rPr>
        <w:t>.</w:t>
      </w:r>
      <w:r w:rsidR="16000C47" w:rsidRPr="6D1DDE8D">
        <w:rPr>
          <w:rFonts w:cs="Times New Roman"/>
        </w:rPr>
        <w:t xml:space="preserve"> </w:t>
      </w:r>
      <w:r w:rsidR="0225C80B" w:rsidRPr="6D1DDE8D">
        <w:rPr>
          <w:rFonts w:cs="Times New Roman"/>
        </w:rPr>
        <w:t>Đánh giá</w:t>
      </w:r>
      <w:bookmarkEnd w:id="182"/>
      <w:bookmarkEnd w:id="183"/>
      <w:r w:rsidR="0225C80B" w:rsidRPr="6D1DDE8D">
        <w:rPr>
          <w:rFonts w:cs="Times New Roman"/>
        </w:rPr>
        <w:t xml:space="preserve"> </w:t>
      </w:r>
    </w:p>
    <w:p w14:paraId="359F07C2" w14:textId="3653D672" w:rsidR="00CB2EEA" w:rsidRPr="00CB2EEA" w:rsidRDefault="001125E7" w:rsidP="007308A4">
      <w:pPr>
        <w:pStyle w:val="ListParagraph"/>
        <w:numPr>
          <w:ilvl w:val="0"/>
          <w:numId w:val="43"/>
        </w:numPr>
        <w:spacing w:line="360" w:lineRule="auto"/>
      </w:pPr>
      <w:r>
        <w:t xml:space="preserve">Trang Đánh giá </w:t>
      </w:r>
      <w:r w:rsidR="7DAFAA23">
        <w:t>dùng</w:t>
      </w:r>
      <w:r>
        <w:t xml:space="preserve"> để đánh giá </w:t>
      </w:r>
      <w:r w:rsidR="3FF27B26">
        <w:t>(1-5</w:t>
      </w:r>
      <w:r w:rsidR="722BCE7F">
        <w:t xml:space="preserve"> </w:t>
      </w:r>
      <w:r w:rsidR="27F164F9">
        <w:t>sao</w:t>
      </w:r>
      <w:r w:rsidR="22489DB2">
        <w:t xml:space="preserve">) </w:t>
      </w:r>
      <w:r w:rsidR="132CC58E">
        <w:t xml:space="preserve">và </w:t>
      </w:r>
      <w:r w:rsidR="09598E6F">
        <w:t xml:space="preserve">đưa </w:t>
      </w:r>
      <w:r w:rsidR="7AD9C07C">
        <w:t>ra</w:t>
      </w:r>
      <w:r w:rsidR="09598E6F">
        <w:t xml:space="preserve"> nhận xét</w:t>
      </w:r>
      <w:r w:rsidR="7FBB9BF7">
        <w:t xml:space="preserve"> </w:t>
      </w:r>
      <w:r w:rsidR="22489DB2">
        <w:t xml:space="preserve">cho </w:t>
      </w:r>
      <w:r w:rsidR="722BCE7F">
        <w:t>quán</w:t>
      </w:r>
      <w:r w:rsidR="27F164F9">
        <w:t xml:space="preserve"> nhằm đánh giá</w:t>
      </w:r>
      <w:r w:rsidR="61972312">
        <w:t xml:space="preserve"> chất lượng dịch vụ</w:t>
      </w:r>
      <w:r w:rsidR="1C66F84A">
        <w:t>.</w:t>
      </w:r>
    </w:p>
    <w:p w14:paraId="70A50DE5" w14:textId="77777777" w:rsidR="001E78B0" w:rsidRDefault="4F49ADFC" w:rsidP="001E78B0">
      <w:pPr>
        <w:keepNext/>
        <w:spacing w:line="360" w:lineRule="auto"/>
      </w:pPr>
      <w:r>
        <w:rPr>
          <w:noProof/>
        </w:rPr>
        <w:lastRenderedPageBreak/>
        <w:drawing>
          <wp:inline distT="0" distB="0" distL="0" distR="0" wp14:anchorId="4D0ECD74" wp14:editId="163F873C">
            <wp:extent cx="5724524" cy="3143250"/>
            <wp:effectExtent l="0" t="0" r="0" b="0"/>
            <wp:docPr id="592683229" name="Picture 592683229"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683229"/>
                    <pic:cNvPicPr/>
                  </pic:nvPicPr>
                  <pic:blipFill>
                    <a:blip r:embed="rId44">
                      <a:extLst>
                        <a:ext uri="{28A0092B-C50C-407E-A947-70E740481C1C}">
                          <a14:useLocalDpi xmlns:a14="http://schemas.microsoft.com/office/drawing/2010/main" val="0"/>
                        </a:ext>
                      </a:extLst>
                    </a:blip>
                    <a:stretch>
                      <a:fillRect/>
                    </a:stretch>
                  </pic:blipFill>
                  <pic:spPr>
                    <a:xfrm>
                      <a:off x="0" y="0"/>
                      <a:ext cx="5724524" cy="3143250"/>
                    </a:xfrm>
                    <a:prstGeom prst="rect">
                      <a:avLst/>
                    </a:prstGeom>
                  </pic:spPr>
                </pic:pic>
              </a:graphicData>
            </a:graphic>
          </wp:inline>
        </w:drawing>
      </w:r>
    </w:p>
    <w:p w14:paraId="4F3EB9EA" w14:textId="0C606E84" w:rsidR="4F49ADFC" w:rsidRPr="007308A4" w:rsidRDefault="001E78B0" w:rsidP="007308A4">
      <w:pPr>
        <w:pStyle w:val="Caption"/>
        <w:spacing w:line="360" w:lineRule="auto"/>
        <w:jc w:val="center"/>
        <w:rPr>
          <w:sz w:val="26"/>
          <w:szCs w:val="26"/>
        </w:rPr>
      </w:pPr>
      <w:bookmarkStart w:id="184" w:name="_Toc169565312"/>
      <w:bookmarkStart w:id="185" w:name="_Toc169565428"/>
      <w:bookmarkStart w:id="186" w:name="_Toc169541702"/>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24</w:t>
      </w:r>
      <w:r w:rsidRPr="007308A4">
        <w:rPr>
          <w:sz w:val="26"/>
          <w:szCs w:val="26"/>
        </w:rPr>
        <w:fldChar w:fldCharType="end"/>
      </w:r>
      <w:r w:rsidRPr="007308A4">
        <w:rPr>
          <w:sz w:val="26"/>
          <w:szCs w:val="26"/>
        </w:rPr>
        <w:t xml:space="preserve">. Đánh giá của người </w:t>
      </w:r>
      <w:r w:rsidR="00BE194E" w:rsidRPr="007308A4">
        <w:rPr>
          <w:sz w:val="26"/>
          <w:szCs w:val="26"/>
        </w:rPr>
        <w:t>dung (User)</w:t>
      </w:r>
      <w:bookmarkEnd w:id="184"/>
      <w:bookmarkEnd w:id="185"/>
      <w:bookmarkEnd w:id="186"/>
    </w:p>
    <w:p w14:paraId="3BE2A900" w14:textId="1F26C0FE" w:rsidR="7E8D7DD6" w:rsidRDefault="00534D2A" w:rsidP="007308A4">
      <w:pPr>
        <w:pStyle w:val="Heading3"/>
        <w:spacing w:line="360" w:lineRule="auto"/>
        <w:rPr>
          <w:b w:val="0"/>
          <w:szCs w:val="26"/>
        </w:rPr>
      </w:pPr>
      <w:bookmarkStart w:id="187" w:name="_Toc169539508"/>
      <w:bookmarkStart w:id="188" w:name="_Toc169542374"/>
      <w:r w:rsidRPr="6D1DDE8D">
        <w:rPr>
          <w:szCs w:val="26"/>
        </w:rPr>
        <w:t>4.</w:t>
      </w:r>
      <w:r w:rsidR="11DC2B7A" w:rsidRPr="6D1DDE8D">
        <w:rPr>
          <w:szCs w:val="26"/>
        </w:rPr>
        <w:t>1.2</w:t>
      </w:r>
      <w:r w:rsidRPr="6D1DDE8D">
        <w:rPr>
          <w:szCs w:val="26"/>
        </w:rPr>
        <w:t>.</w:t>
      </w:r>
      <w:r w:rsidR="6C9195E5" w:rsidRPr="6D1DDE8D">
        <w:rPr>
          <w:szCs w:val="26"/>
        </w:rPr>
        <w:t xml:space="preserve"> Adm</w:t>
      </w:r>
      <w:r w:rsidR="00586AE3" w:rsidRPr="6D1DDE8D">
        <w:rPr>
          <w:szCs w:val="26"/>
        </w:rPr>
        <w:t>in</w:t>
      </w:r>
      <w:bookmarkEnd w:id="187"/>
      <w:bookmarkEnd w:id="188"/>
    </w:p>
    <w:p w14:paraId="7D5F3365" w14:textId="0571D5B3" w:rsidR="00586AE3" w:rsidRPr="00586AE3" w:rsidRDefault="00586AE3" w:rsidP="007308A4">
      <w:pPr>
        <w:spacing w:line="360" w:lineRule="auto"/>
      </w:pPr>
      <w:r>
        <w:t xml:space="preserve">- Sau khi đăng nhập </w:t>
      </w:r>
      <w:r w:rsidR="10CB2A1A">
        <w:t>bằng</w:t>
      </w:r>
      <w:r w:rsidR="255326AC">
        <w:t xml:space="preserve"> </w:t>
      </w:r>
      <w:r>
        <w:t>tài khoản Admin</w:t>
      </w:r>
      <w:r w:rsidR="6E69BCAF">
        <w:t xml:space="preserve"> </w:t>
      </w:r>
      <w:r w:rsidR="7EE47137">
        <w:t xml:space="preserve">sẽ được chuyển </w:t>
      </w:r>
      <w:r w:rsidR="255326AC">
        <w:t xml:space="preserve">đến </w:t>
      </w:r>
      <w:r w:rsidR="3B36A242">
        <w:t xml:space="preserve">màn hình </w:t>
      </w:r>
      <w:r w:rsidR="268D8EB9">
        <w:t>gồm:</w:t>
      </w:r>
    </w:p>
    <w:p w14:paraId="503818B1" w14:textId="6FDB1384" w:rsidR="69B6DD4F" w:rsidRDefault="04F33858" w:rsidP="007308A4">
      <w:pPr>
        <w:spacing w:line="360" w:lineRule="auto"/>
      </w:pPr>
      <w:r>
        <w:t xml:space="preserve"> + Trang chủ</w:t>
      </w:r>
    </w:p>
    <w:p w14:paraId="77EA3F87" w14:textId="7F24EB45" w:rsidR="126D6260" w:rsidRDefault="13E437A9" w:rsidP="007308A4">
      <w:pPr>
        <w:spacing w:line="360" w:lineRule="auto"/>
      </w:pPr>
      <w:r>
        <w:t>+ Đặt món</w:t>
      </w:r>
    </w:p>
    <w:p w14:paraId="03A257A3" w14:textId="4A2F44C8" w:rsidR="13E437A9" w:rsidRDefault="13E437A9" w:rsidP="007308A4">
      <w:pPr>
        <w:spacing w:line="360" w:lineRule="auto"/>
      </w:pPr>
      <w:r>
        <w:t xml:space="preserve">+ Sản </w:t>
      </w:r>
      <w:r w:rsidR="57F95AF8">
        <w:t>phẩm</w:t>
      </w:r>
    </w:p>
    <w:p w14:paraId="0DF5C574" w14:textId="3BE4684D" w:rsidR="57F95AF8" w:rsidRDefault="57F95AF8" w:rsidP="007308A4">
      <w:pPr>
        <w:spacing w:line="360" w:lineRule="auto"/>
      </w:pPr>
      <w:r>
        <w:t>+ Tài chính</w:t>
      </w:r>
    </w:p>
    <w:p w14:paraId="19A53B69" w14:textId="6514789A" w:rsidR="40C36A3D" w:rsidRDefault="40C36A3D" w:rsidP="007308A4">
      <w:pPr>
        <w:spacing w:line="360" w:lineRule="auto"/>
      </w:pPr>
      <w:r>
        <w:t>+ Nhân viên</w:t>
      </w:r>
    </w:p>
    <w:p w14:paraId="0B292A69" w14:textId="3F635D3E" w:rsidR="71B20CA9" w:rsidRDefault="61F06175" w:rsidP="007308A4">
      <w:pPr>
        <w:spacing w:line="360" w:lineRule="auto"/>
      </w:pPr>
      <w:r>
        <w:t>+ Quản lí dữ liệu</w:t>
      </w:r>
    </w:p>
    <w:p w14:paraId="56782AC6" w14:textId="167CD1C1" w:rsidR="00963331" w:rsidRPr="00B172DE" w:rsidRDefault="00963331" w:rsidP="007308A4">
      <w:pPr>
        <w:pStyle w:val="Heading4"/>
        <w:spacing w:line="360" w:lineRule="auto"/>
        <w:rPr>
          <w:rFonts w:cs="Times New Roman"/>
        </w:rPr>
      </w:pPr>
      <w:bookmarkStart w:id="189" w:name="_Toc169539509"/>
      <w:bookmarkStart w:id="190" w:name="_Toc169542375"/>
      <w:r w:rsidRPr="6D1DDE8D">
        <w:rPr>
          <w:rFonts w:cs="Times New Roman"/>
        </w:rPr>
        <w:t>4.1.2.1. Trang chủ</w:t>
      </w:r>
      <w:bookmarkEnd w:id="189"/>
      <w:bookmarkEnd w:id="190"/>
    </w:p>
    <w:p w14:paraId="428CC32D" w14:textId="56453A85" w:rsidR="73E6D2D4" w:rsidRDefault="29D98A94" w:rsidP="007308A4">
      <w:pPr>
        <w:spacing w:line="360" w:lineRule="auto"/>
      </w:pPr>
      <w:r>
        <w:t>-</w:t>
      </w:r>
      <w:r w:rsidR="15DC221F">
        <w:t xml:space="preserve"> </w:t>
      </w:r>
      <w:r w:rsidR="6BFD77F2">
        <w:t>Hiển</w:t>
      </w:r>
      <w:r w:rsidR="15DC221F">
        <w:t xml:space="preserve"> thị số lượng các bàn còn trống và hóa đơn chưa thanh toán, Recently Pay hiển thị các hóa đơn được thanh toán gần đây.</w:t>
      </w:r>
    </w:p>
    <w:p w14:paraId="16B334C9" w14:textId="77777777" w:rsidR="00926EB9" w:rsidRDefault="00926EB9" w:rsidP="00926EB9">
      <w:pPr>
        <w:keepNext/>
        <w:spacing w:line="360" w:lineRule="auto"/>
      </w:pPr>
      <w:r>
        <w:rPr>
          <w:noProof/>
        </w:rPr>
        <w:lastRenderedPageBreak/>
        <w:drawing>
          <wp:inline distT="0" distB="0" distL="0" distR="0" wp14:anchorId="794451D9" wp14:editId="6608364E">
            <wp:extent cx="5731510" cy="3159760"/>
            <wp:effectExtent l="0" t="0" r="2540" b="2540"/>
            <wp:docPr id="8152676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14:paraId="74954126" w14:textId="628D972C" w:rsidR="00934FCE" w:rsidRPr="007308A4" w:rsidRDefault="00926EB9" w:rsidP="007308A4">
      <w:pPr>
        <w:pStyle w:val="Caption"/>
        <w:spacing w:line="360" w:lineRule="auto"/>
        <w:jc w:val="center"/>
        <w:rPr>
          <w:sz w:val="26"/>
          <w:szCs w:val="26"/>
        </w:rPr>
      </w:pPr>
      <w:bookmarkStart w:id="191" w:name="_Toc169565313"/>
      <w:bookmarkStart w:id="192" w:name="_Toc169565429"/>
      <w:bookmarkStart w:id="193" w:name="_Toc169541703"/>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25</w:t>
      </w:r>
      <w:r w:rsidRPr="007308A4">
        <w:rPr>
          <w:sz w:val="26"/>
          <w:szCs w:val="26"/>
        </w:rPr>
        <w:fldChar w:fldCharType="end"/>
      </w:r>
      <w:r w:rsidRPr="007308A4">
        <w:rPr>
          <w:sz w:val="26"/>
          <w:szCs w:val="26"/>
        </w:rPr>
        <w:t xml:space="preserve">. Màn hình chính </w:t>
      </w:r>
      <w:r w:rsidR="00BE194E" w:rsidRPr="007308A4">
        <w:rPr>
          <w:sz w:val="26"/>
          <w:szCs w:val="26"/>
        </w:rPr>
        <w:t>(</w:t>
      </w:r>
      <w:r w:rsidRPr="007308A4">
        <w:rPr>
          <w:sz w:val="26"/>
          <w:szCs w:val="26"/>
        </w:rPr>
        <w:t>Admin</w:t>
      </w:r>
      <w:r w:rsidR="00BE194E" w:rsidRPr="007308A4">
        <w:rPr>
          <w:sz w:val="26"/>
          <w:szCs w:val="26"/>
        </w:rPr>
        <w:t>)</w:t>
      </w:r>
      <w:bookmarkEnd w:id="191"/>
      <w:bookmarkEnd w:id="192"/>
      <w:bookmarkEnd w:id="193"/>
    </w:p>
    <w:p w14:paraId="03406B55" w14:textId="33B80014" w:rsidR="425407FB" w:rsidRPr="00B172DE" w:rsidRDefault="35B6A7B7" w:rsidP="007308A4">
      <w:pPr>
        <w:pStyle w:val="Heading4"/>
        <w:spacing w:line="360" w:lineRule="auto"/>
        <w:rPr>
          <w:rFonts w:cs="Times New Roman"/>
        </w:rPr>
      </w:pPr>
      <w:bookmarkStart w:id="194" w:name="_Toc169539510"/>
      <w:bookmarkStart w:id="195" w:name="_Toc169542376"/>
      <w:r w:rsidRPr="6D1DDE8D">
        <w:rPr>
          <w:rFonts w:cs="Times New Roman"/>
        </w:rPr>
        <w:t>4.1</w:t>
      </w:r>
      <w:r w:rsidR="67A413D5" w:rsidRPr="6D1DDE8D">
        <w:rPr>
          <w:rFonts w:cs="Times New Roman"/>
        </w:rPr>
        <w:t>.2.</w:t>
      </w:r>
      <w:r w:rsidR="38F0FAF8" w:rsidRPr="6D1DDE8D">
        <w:rPr>
          <w:rFonts w:cs="Times New Roman"/>
        </w:rPr>
        <w:t>2</w:t>
      </w:r>
      <w:r w:rsidR="2A6B617D" w:rsidRPr="6D1DDE8D">
        <w:rPr>
          <w:rFonts w:cs="Times New Roman"/>
        </w:rPr>
        <w:t>. Đặt món</w:t>
      </w:r>
      <w:bookmarkEnd w:id="194"/>
      <w:bookmarkEnd w:id="195"/>
    </w:p>
    <w:p w14:paraId="4E773E4D" w14:textId="7E8672AF" w:rsidR="1A6A243B" w:rsidRDefault="64339D90" w:rsidP="007308A4">
      <w:pPr>
        <w:spacing w:line="360" w:lineRule="auto"/>
      </w:pPr>
      <w:r>
        <w:t xml:space="preserve">- Hiển thị </w:t>
      </w:r>
      <w:r w:rsidR="41C071BB">
        <w:t xml:space="preserve">thông tin các bàn </w:t>
      </w:r>
      <w:r w:rsidR="16EAE35C">
        <w:t>(</w:t>
      </w:r>
      <w:r w:rsidR="02C70E18">
        <w:t xml:space="preserve">trống, đã đặt, đang sử </w:t>
      </w:r>
      <w:r w:rsidR="4C3379F5">
        <w:t xml:space="preserve">dụng), </w:t>
      </w:r>
      <w:r w:rsidR="1F3593D6">
        <w:t xml:space="preserve">nhấn vào bàn </w:t>
      </w:r>
      <w:r w:rsidR="2A89A514">
        <w:t xml:space="preserve">sẽ hiển thị thông tin chi tiết của </w:t>
      </w:r>
      <w:r w:rsidR="2BC2E90B">
        <w:t>bàn</w:t>
      </w:r>
      <w:r w:rsidR="00F55F60">
        <w:t>, có các chức năng them, xóa, thanh toán.</w:t>
      </w:r>
    </w:p>
    <w:p w14:paraId="73553904" w14:textId="453FCAB5" w:rsidR="2BC2E90B" w:rsidRDefault="3E877D54" w:rsidP="007308A4">
      <w:pPr>
        <w:spacing w:line="360" w:lineRule="auto"/>
      </w:pPr>
      <w:r>
        <w:t xml:space="preserve">- Nút </w:t>
      </w:r>
      <w:r w:rsidR="29CE6007">
        <w:t>“</w:t>
      </w:r>
      <w:r>
        <w:t>Bàn</w:t>
      </w:r>
      <w:r w:rsidR="29CE6007">
        <w:t xml:space="preserve">”: </w:t>
      </w:r>
      <w:r w:rsidR="33C583C8">
        <w:t xml:space="preserve">chuyển đến </w:t>
      </w:r>
      <w:r w:rsidR="62831251">
        <w:t>form</w:t>
      </w:r>
      <w:r w:rsidR="33C583C8">
        <w:t xml:space="preserve"> </w:t>
      </w:r>
      <w:r w:rsidR="572BCE93">
        <w:t xml:space="preserve">thực hiện các </w:t>
      </w:r>
      <w:r w:rsidR="33C583C8">
        <w:t xml:space="preserve">chức năng </w:t>
      </w:r>
      <w:r w:rsidR="0CE4EB43">
        <w:t>thêm, xóa, sửa</w:t>
      </w:r>
      <w:r w:rsidR="6AB5C33D">
        <w:t>, tìm kiếm các bàn.</w:t>
      </w:r>
    </w:p>
    <w:p w14:paraId="1DAE2CC5" w14:textId="597BE7B9" w:rsidR="6AB5C33D" w:rsidRDefault="3F1C1FB6" w:rsidP="007308A4">
      <w:pPr>
        <w:spacing w:line="360" w:lineRule="auto"/>
      </w:pPr>
      <w:r>
        <w:t xml:space="preserve">- Nút “Nước”: chuyển đến form thực hiện các chức năng thêm, xóa, sửa, tìm kiếm các </w:t>
      </w:r>
      <w:r w:rsidR="24836A8C">
        <w:t>món nước.</w:t>
      </w:r>
    </w:p>
    <w:p w14:paraId="05CDBD6B" w14:textId="0CA6EF53" w:rsidR="24836A8C" w:rsidRDefault="24836A8C" w:rsidP="007308A4">
      <w:pPr>
        <w:spacing w:line="360" w:lineRule="auto"/>
      </w:pPr>
      <w:r>
        <w:t>- Nút</w:t>
      </w:r>
      <w:r w:rsidR="77F97605">
        <w:t xml:space="preserve"> </w:t>
      </w:r>
      <w:r w:rsidR="742BC260">
        <w:t>“</w:t>
      </w:r>
      <w:r w:rsidR="3DE8C7AA">
        <w:t xml:space="preserve">Cập </w:t>
      </w:r>
      <w:r w:rsidR="36ECBAFA">
        <w:t xml:space="preserve">nhật”: làm </w:t>
      </w:r>
      <w:r w:rsidR="37BDE55A">
        <w:t>mới dữ liệu</w:t>
      </w:r>
    </w:p>
    <w:p w14:paraId="16D48D26" w14:textId="77777777" w:rsidR="002D5128" w:rsidRDefault="0018026A" w:rsidP="007308A4">
      <w:pPr>
        <w:keepNext/>
        <w:spacing w:line="360" w:lineRule="auto"/>
      </w:pPr>
      <w:r>
        <w:rPr>
          <w:noProof/>
        </w:rPr>
        <w:lastRenderedPageBreak/>
        <w:drawing>
          <wp:inline distT="0" distB="0" distL="0" distR="0" wp14:anchorId="05B52B66" wp14:editId="1BDF713F">
            <wp:extent cx="5731510" cy="3159760"/>
            <wp:effectExtent l="0" t="0" r="2540" b="2540"/>
            <wp:docPr id="25968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14:paraId="6EB4E373" w14:textId="67FD968D" w:rsidR="2A6B617D" w:rsidRPr="007308A4" w:rsidRDefault="002D5128" w:rsidP="007308A4">
      <w:pPr>
        <w:pStyle w:val="Caption"/>
        <w:spacing w:line="360" w:lineRule="auto"/>
        <w:jc w:val="center"/>
        <w:rPr>
          <w:sz w:val="26"/>
          <w:szCs w:val="26"/>
        </w:rPr>
      </w:pPr>
      <w:bookmarkStart w:id="196" w:name="_Toc169565314"/>
      <w:bookmarkStart w:id="197" w:name="_Toc169565430"/>
      <w:bookmarkStart w:id="198" w:name="_Toc169541704"/>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26</w:t>
      </w:r>
      <w:r w:rsidRPr="007308A4">
        <w:rPr>
          <w:sz w:val="26"/>
          <w:szCs w:val="26"/>
        </w:rPr>
        <w:fldChar w:fldCharType="end"/>
      </w:r>
      <w:r w:rsidRPr="007308A4">
        <w:rPr>
          <w:sz w:val="26"/>
          <w:szCs w:val="26"/>
        </w:rPr>
        <w:t xml:space="preserve">. Đặt món </w:t>
      </w:r>
      <w:r w:rsidR="00BE194E" w:rsidRPr="007308A4">
        <w:rPr>
          <w:sz w:val="26"/>
          <w:szCs w:val="26"/>
        </w:rPr>
        <w:t>(</w:t>
      </w:r>
      <w:r w:rsidRPr="007308A4">
        <w:rPr>
          <w:sz w:val="26"/>
          <w:szCs w:val="26"/>
        </w:rPr>
        <w:t>Admin</w:t>
      </w:r>
      <w:r w:rsidR="00BE194E" w:rsidRPr="007308A4">
        <w:rPr>
          <w:sz w:val="26"/>
          <w:szCs w:val="26"/>
        </w:rPr>
        <w:t>)</w:t>
      </w:r>
      <w:bookmarkEnd w:id="196"/>
      <w:bookmarkEnd w:id="197"/>
      <w:bookmarkEnd w:id="198"/>
    </w:p>
    <w:p w14:paraId="49BCC6A5" w14:textId="5B7658C7" w:rsidR="00934FCE" w:rsidRDefault="00963331" w:rsidP="007308A4">
      <w:pPr>
        <w:pStyle w:val="ListParagraph"/>
        <w:numPr>
          <w:ilvl w:val="0"/>
          <w:numId w:val="43"/>
        </w:numPr>
        <w:spacing w:line="360" w:lineRule="auto"/>
      </w:pPr>
      <w:r>
        <w:t>Khi nhấn vào bàn</w:t>
      </w:r>
    </w:p>
    <w:p w14:paraId="7A2E1BE3" w14:textId="77777777" w:rsidR="00AC355D" w:rsidRDefault="006B0027" w:rsidP="007308A4">
      <w:pPr>
        <w:keepNext/>
        <w:spacing w:line="360" w:lineRule="auto"/>
      </w:pPr>
      <w:r>
        <w:rPr>
          <w:noProof/>
        </w:rPr>
        <w:drawing>
          <wp:inline distT="0" distB="0" distL="0" distR="0" wp14:anchorId="0B41BCD0" wp14:editId="73479301">
            <wp:extent cx="5731510" cy="3322955"/>
            <wp:effectExtent l="0" t="0" r="2540" b="0"/>
            <wp:docPr id="78823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inline>
        </w:drawing>
      </w:r>
    </w:p>
    <w:p w14:paraId="0B08FA3E" w14:textId="6C8742CF" w:rsidR="006B0027" w:rsidRPr="007308A4" w:rsidRDefault="00AC355D" w:rsidP="007308A4">
      <w:pPr>
        <w:pStyle w:val="Caption"/>
        <w:spacing w:line="360" w:lineRule="auto"/>
        <w:jc w:val="center"/>
        <w:rPr>
          <w:sz w:val="26"/>
          <w:szCs w:val="26"/>
        </w:rPr>
      </w:pPr>
      <w:bookmarkStart w:id="199" w:name="_Toc169565315"/>
      <w:bookmarkStart w:id="200" w:name="_Toc169565431"/>
      <w:bookmarkStart w:id="201" w:name="_Toc169541705"/>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27</w:t>
      </w:r>
      <w:r w:rsidRPr="007308A4">
        <w:rPr>
          <w:sz w:val="26"/>
          <w:szCs w:val="26"/>
        </w:rPr>
        <w:fldChar w:fldCharType="end"/>
      </w:r>
      <w:r w:rsidRPr="007308A4">
        <w:rPr>
          <w:sz w:val="26"/>
          <w:szCs w:val="26"/>
        </w:rPr>
        <w:t>. Chi tiết bàn</w:t>
      </w:r>
      <w:r w:rsidR="00CC1814" w:rsidRPr="007308A4">
        <w:rPr>
          <w:sz w:val="26"/>
          <w:szCs w:val="26"/>
        </w:rPr>
        <w:t xml:space="preserve"> (Admin)</w:t>
      </w:r>
      <w:bookmarkEnd w:id="199"/>
      <w:bookmarkEnd w:id="200"/>
      <w:bookmarkEnd w:id="201"/>
    </w:p>
    <w:p w14:paraId="7321B4CB" w14:textId="77777777" w:rsidR="00A715F8" w:rsidRDefault="00A715F8" w:rsidP="007308A4">
      <w:pPr>
        <w:keepNext/>
        <w:spacing w:line="360" w:lineRule="auto"/>
      </w:pPr>
      <w:r w:rsidRPr="00A715F8">
        <w:rPr>
          <w:noProof/>
        </w:rPr>
        <w:lastRenderedPageBreak/>
        <w:drawing>
          <wp:inline distT="0" distB="0" distL="0" distR="0" wp14:anchorId="30C91BCE" wp14:editId="15141885">
            <wp:extent cx="5731510" cy="5909310"/>
            <wp:effectExtent l="0" t="0" r="2540" b="0"/>
            <wp:docPr id="634871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1965" name="Picture 1" descr="A screenshot of a computer screen&#10;&#10;Description automatically generated"/>
                    <pic:cNvPicPr/>
                  </pic:nvPicPr>
                  <pic:blipFill>
                    <a:blip r:embed="rId48"/>
                    <a:stretch>
                      <a:fillRect/>
                    </a:stretch>
                  </pic:blipFill>
                  <pic:spPr>
                    <a:xfrm>
                      <a:off x="0" y="0"/>
                      <a:ext cx="5731510" cy="5909310"/>
                    </a:xfrm>
                    <a:prstGeom prst="rect">
                      <a:avLst/>
                    </a:prstGeom>
                  </pic:spPr>
                </pic:pic>
              </a:graphicData>
            </a:graphic>
          </wp:inline>
        </w:drawing>
      </w:r>
    </w:p>
    <w:p w14:paraId="3AFE26A2" w14:textId="7C8354DD" w:rsidR="00AC355D" w:rsidRDefault="00A715F8" w:rsidP="007308A4">
      <w:pPr>
        <w:pStyle w:val="Caption"/>
        <w:spacing w:line="360" w:lineRule="auto"/>
        <w:jc w:val="center"/>
        <w:rPr>
          <w:sz w:val="26"/>
          <w:szCs w:val="26"/>
        </w:rPr>
      </w:pPr>
      <w:bookmarkStart w:id="202" w:name="_Toc169565316"/>
      <w:bookmarkStart w:id="203" w:name="_Toc169565432"/>
      <w:bookmarkStart w:id="204" w:name="_Toc169541706"/>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28</w:t>
      </w:r>
      <w:r w:rsidRPr="007308A4">
        <w:rPr>
          <w:sz w:val="26"/>
          <w:szCs w:val="26"/>
        </w:rPr>
        <w:fldChar w:fldCharType="end"/>
      </w:r>
      <w:r w:rsidRPr="007308A4">
        <w:rPr>
          <w:sz w:val="26"/>
          <w:szCs w:val="26"/>
        </w:rPr>
        <w:t>. Hộp thoại khi nhấn thanh toán</w:t>
      </w:r>
      <w:r w:rsidR="00CC1814" w:rsidRPr="007308A4">
        <w:rPr>
          <w:sz w:val="26"/>
          <w:szCs w:val="26"/>
        </w:rPr>
        <w:t xml:space="preserve"> (Admin)</w:t>
      </w:r>
      <w:bookmarkEnd w:id="202"/>
      <w:bookmarkEnd w:id="203"/>
      <w:bookmarkEnd w:id="204"/>
    </w:p>
    <w:p w14:paraId="2691D5C7" w14:textId="1AFAAE79" w:rsidR="00093D23" w:rsidRPr="00093D23" w:rsidRDefault="00093D23" w:rsidP="00093D23">
      <w:r>
        <w:br w:type="page"/>
      </w:r>
    </w:p>
    <w:p w14:paraId="267F11D6" w14:textId="4C59A12C" w:rsidR="004454D2" w:rsidRDefault="004454D2" w:rsidP="007308A4">
      <w:pPr>
        <w:pStyle w:val="ListParagraph"/>
        <w:numPr>
          <w:ilvl w:val="0"/>
          <w:numId w:val="43"/>
        </w:numPr>
        <w:spacing w:line="360" w:lineRule="auto"/>
      </w:pPr>
      <w:r>
        <w:lastRenderedPageBreak/>
        <w:t>Khi nhấn vào Nước:</w:t>
      </w:r>
    </w:p>
    <w:p w14:paraId="17DAD8EC" w14:textId="77777777" w:rsidR="004454D2" w:rsidRDefault="004454D2" w:rsidP="007308A4">
      <w:pPr>
        <w:keepNext/>
        <w:spacing w:line="360" w:lineRule="auto"/>
      </w:pPr>
      <w:r>
        <w:rPr>
          <w:noProof/>
        </w:rPr>
        <w:drawing>
          <wp:inline distT="0" distB="0" distL="0" distR="0" wp14:anchorId="4C4A3EF0" wp14:editId="5EC62A09">
            <wp:extent cx="5731510" cy="3104515"/>
            <wp:effectExtent l="0" t="0" r="2540" b="635"/>
            <wp:docPr id="956561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108F8E37" w14:textId="11981BFD" w:rsidR="004454D2" w:rsidRPr="007308A4" w:rsidRDefault="004454D2" w:rsidP="007308A4">
      <w:pPr>
        <w:pStyle w:val="Caption"/>
        <w:spacing w:line="360" w:lineRule="auto"/>
        <w:jc w:val="center"/>
        <w:rPr>
          <w:sz w:val="26"/>
          <w:szCs w:val="26"/>
        </w:rPr>
      </w:pPr>
      <w:bookmarkStart w:id="205" w:name="_Toc169565317"/>
      <w:bookmarkStart w:id="206" w:name="_Toc169565433"/>
      <w:bookmarkStart w:id="207" w:name="_Toc169541707"/>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29</w:t>
      </w:r>
      <w:r w:rsidRPr="007308A4">
        <w:rPr>
          <w:sz w:val="26"/>
          <w:szCs w:val="26"/>
        </w:rPr>
        <w:fldChar w:fldCharType="end"/>
      </w:r>
      <w:r w:rsidRPr="007308A4">
        <w:rPr>
          <w:sz w:val="26"/>
          <w:szCs w:val="26"/>
        </w:rPr>
        <w:t>. Quản lý nước uống</w:t>
      </w:r>
      <w:r w:rsidR="00CC1814" w:rsidRPr="007308A4">
        <w:rPr>
          <w:sz w:val="26"/>
          <w:szCs w:val="26"/>
        </w:rPr>
        <w:t xml:space="preserve"> (Admin)</w:t>
      </w:r>
      <w:bookmarkEnd w:id="205"/>
      <w:bookmarkEnd w:id="206"/>
      <w:bookmarkEnd w:id="207"/>
    </w:p>
    <w:p w14:paraId="3E27E411" w14:textId="6AF82E5D" w:rsidR="00F60F06" w:rsidRPr="00B172DE" w:rsidRDefault="00AB67F2" w:rsidP="007308A4">
      <w:pPr>
        <w:pStyle w:val="Heading4"/>
        <w:spacing w:line="360" w:lineRule="auto"/>
        <w:rPr>
          <w:rFonts w:cs="Times New Roman"/>
        </w:rPr>
      </w:pPr>
      <w:bookmarkStart w:id="208" w:name="_Toc169539511"/>
      <w:bookmarkStart w:id="209" w:name="_Toc169542377"/>
      <w:r w:rsidRPr="6D1DDE8D">
        <w:rPr>
          <w:rFonts w:cs="Times New Roman"/>
        </w:rPr>
        <w:t>4.1.2.3. Sản phẩm</w:t>
      </w:r>
      <w:bookmarkEnd w:id="208"/>
      <w:bookmarkEnd w:id="209"/>
    </w:p>
    <w:p w14:paraId="776DE486" w14:textId="7A718E53" w:rsidR="00F60F06" w:rsidRPr="004454D2" w:rsidRDefault="00F60F06" w:rsidP="007308A4">
      <w:pPr>
        <w:spacing w:line="360" w:lineRule="auto"/>
      </w:pPr>
      <w:r>
        <w:t>- Dùng để tặng sản phẩm cho khách hàng khi khách hàng yêu cầu đổi điểm trực tiếp không thông qua ứng dụng.</w:t>
      </w:r>
      <w:r w:rsidR="00784C69">
        <w:t xml:space="preserve"> Khi nhấn nút </w:t>
      </w:r>
      <w:r w:rsidR="7C2F651E">
        <w:t>“Tặng</w:t>
      </w:r>
      <w:r w:rsidR="5D862228">
        <w:t>”,</w:t>
      </w:r>
      <w:r w:rsidR="5230CE78">
        <w:t xml:space="preserve"> </w:t>
      </w:r>
      <w:r w:rsidR="5D862228">
        <w:t>mail</w:t>
      </w:r>
      <w:r w:rsidR="00784C69">
        <w:t xml:space="preserve"> sẽ được gửi về hộp thư khách hàng.</w:t>
      </w:r>
    </w:p>
    <w:p w14:paraId="7C3953ED" w14:textId="77777777" w:rsidR="00C71AE7" w:rsidRDefault="5A92EA51" w:rsidP="00C71AE7">
      <w:pPr>
        <w:keepNext/>
        <w:spacing w:line="360" w:lineRule="auto"/>
      </w:pPr>
      <w:r>
        <w:rPr>
          <w:noProof/>
        </w:rPr>
        <w:lastRenderedPageBreak/>
        <w:drawing>
          <wp:inline distT="0" distB="0" distL="0" distR="0" wp14:anchorId="4E96A300" wp14:editId="126214D6">
            <wp:extent cx="5724524" cy="3152775"/>
            <wp:effectExtent l="0" t="0" r="0" b="0"/>
            <wp:docPr id="1997862918" name="Picture 199786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862918"/>
                    <pic:cNvPicPr/>
                  </pic:nvPicPr>
                  <pic:blipFill>
                    <a:blip r:embed="rId50">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p>
    <w:p w14:paraId="5B861563" w14:textId="1B3264D4" w:rsidR="001C5DBD" w:rsidRPr="00AA7B24" w:rsidRDefault="00C71AE7" w:rsidP="00C71AE7">
      <w:pPr>
        <w:pStyle w:val="Caption"/>
        <w:jc w:val="center"/>
        <w:rPr>
          <w:sz w:val="26"/>
          <w:szCs w:val="26"/>
        </w:rPr>
      </w:pPr>
      <w:bookmarkStart w:id="210" w:name="_Toc169541708"/>
      <w:r w:rsidRPr="00AA7B24">
        <w:rPr>
          <w:sz w:val="26"/>
          <w:szCs w:val="26"/>
        </w:rPr>
        <w:t xml:space="preserve">Hình </w:t>
      </w:r>
      <w:r w:rsidRPr="00AA7B24">
        <w:rPr>
          <w:sz w:val="26"/>
          <w:szCs w:val="26"/>
        </w:rPr>
        <w:fldChar w:fldCharType="begin"/>
      </w:r>
      <w:r w:rsidRPr="00AA7B24">
        <w:rPr>
          <w:sz w:val="26"/>
          <w:szCs w:val="26"/>
        </w:rPr>
        <w:instrText xml:space="preserve"> SEQ Hình \* ARABIC </w:instrText>
      </w:r>
      <w:r w:rsidRPr="00AA7B24">
        <w:rPr>
          <w:sz w:val="26"/>
          <w:szCs w:val="26"/>
        </w:rPr>
        <w:fldChar w:fldCharType="separate"/>
      </w:r>
      <w:r w:rsidR="00B326CA">
        <w:rPr>
          <w:noProof/>
          <w:sz w:val="26"/>
          <w:szCs w:val="26"/>
        </w:rPr>
        <w:t>30</w:t>
      </w:r>
      <w:r w:rsidRPr="00AA7B24">
        <w:rPr>
          <w:sz w:val="26"/>
          <w:szCs w:val="26"/>
        </w:rPr>
        <w:fldChar w:fldCharType="end"/>
      </w:r>
      <w:r w:rsidRPr="00AA7B24">
        <w:rPr>
          <w:sz w:val="26"/>
          <w:szCs w:val="26"/>
        </w:rPr>
        <w:t>. Sản phẩm quà tặng (Admin)</w:t>
      </w:r>
      <w:bookmarkEnd w:id="210"/>
    </w:p>
    <w:p w14:paraId="4B12A1B4" w14:textId="77777777" w:rsidR="00C71AE7" w:rsidRDefault="008B0F5A" w:rsidP="00C71AE7">
      <w:pPr>
        <w:keepNext/>
        <w:spacing w:line="360" w:lineRule="auto"/>
      </w:pPr>
      <w:r>
        <w:rPr>
          <w:noProof/>
        </w:rPr>
        <w:drawing>
          <wp:inline distT="0" distB="0" distL="0" distR="0" wp14:anchorId="16635C78" wp14:editId="5C4E0C24">
            <wp:extent cx="5731510" cy="3129280"/>
            <wp:effectExtent l="0" t="0" r="2540" b="0"/>
            <wp:docPr id="1738416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p>
    <w:p w14:paraId="7E6257CD" w14:textId="1B572CF2" w:rsidR="008B0F5A" w:rsidRPr="00AA7B24" w:rsidRDefault="00C71AE7" w:rsidP="00C71AE7">
      <w:pPr>
        <w:pStyle w:val="Caption"/>
        <w:jc w:val="center"/>
        <w:rPr>
          <w:sz w:val="26"/>
          <w:szCs w:val="26"/>
        </w:rPr>
      </w:pPr>
      <w:bookmarkStart w:id="211" w:name="_Toc169541709"/>
      <w:r w:rsidRPr="00AA7B24">
        <w:rPr>
          <w:sz w:val="26"/>
          <w:szCs w:val="26"/>
        </w:rPr>
        <w:t xml:space="preserve">Hình </w:t>
      </w:r>
      <w:r w:rsidRPr="00AA7B24">
        <w:rPr>
          <w:sz w:val="26"/>
          <w:szCs w:val="26"/>
        </w:rPr>
        <w:fldChar w:fldCharType="begin"/>
      </w:r>
      <w:r w:rsidRPr="00AA7B24">
        <w:rPr>
          <w:sz w:val="26"/>
          <w:szCs w:val="26"/>
        </w:rPr>
        <w:instrText xml:space="preserve"> SEQ Hình \* ARABIC </w:instrText>
      </w:r>
      <w:r w:rsidRPr="00AA7B24">
        <w:rPr>
          <w:sz w:val="26"/>
          <w:szCs w:val="26"/>
        </w:rPr>
        <w:fldChar w:fldCharType="separate"/>
      </w:r>
      <w:r w:rsidR="00B326CA">
        <w:rPr>
          <w:noProof/>
          <w:sz w:val="26"/>
          <w:szCs w:val="26"/>
        </w:rPr>
        <w:t>31</w:t>
      </w:r>
      <w:r w:rsidRPr="00AA7B24">
        <w:rPr>
          <w:sz w:val="26"/>
          <w:szCs w:val="26"/>
        </w:rPr>
        <w:fldChar w:fldCharType="end"/>
      </w:r>
      <w:r w:rsidRPr="00AA7B24">
        <w:rPr>
          <w:sz w:val="26"/>
          <w:szCs w:val="26"/>
        </w:rPr>
        <w:t>. Chi tiết tặng quà (Admin)</w:t>
      </w:r>
      <w:bookmarkEnd w:id="211"/>
    </w:p>
    <w:p w14:paraId="276E72C5" w14:textId="737F621D" w:rsidR="001C5DBD" w:rsidRPr="00B172DE" w:rsidRDefault="5D70DE39" w:rsidP="007308A4">
      <w:pPr>
        <w:pStyle w:val="Heading4"/>
        <w:spacing w:line="360" w:lineRule="auto"/>
        <w:rPr>
          <w:rFonts w:cs="Times New Roman"/>
        </w:rPr>
      </w:pPr>
      <w:bookmarkStart w:id="212" w:name="_Toc169563358"/>
      <w:bookmarkStart w:id="213" w:name="_Toc169539512"/>
      <w:bookmarkStart w:id="214" w:name="_Toc169542378"/>
      <w:r w:rsidRPr="6D1DDE8D">
        <w:rPr>
          <w:rFonts w:cs="Times New Roman"/>
        </w:rPr>
        <w:t>4.1.2.4. Nhân</w:t>
      </w:r>
      <w:r w:rsidR="0FFD6C66" w:rsidRPr="6D1DDE8D">
        <w:rPr>
          <w:rFonts w:cs="Times New Roman"/>
        </w:rPr>
        <w:t xml:space="preserve"> viên</w:t>
      </w:r>
      <w:bookmarkEnd w:id="212"/>
      <w:bookmarkEnd w:id="213"/>
      <w:bookmarkEnd w:id="214"/>
    </w:p>
    <w:p w14:paraId="56DF1834" w14:textId="66B3E7D4" w:rsidR="21894D9A" w:rsidRDefault="28353DEE" w:rsidP="007308A4">
      <w:pPr>
        <w:spacing w:line="360" w:lineRule="auto"/>
      </w:pPr>
      <w:r>
        <w:t xml:space="preserve">- Dùng để </w:t>
      </w:r>
      <w:r w:rsidR="60888F42">
        <w:t xml:space="preserve">quản lí nhân </w:t>
      </w:r>
      <w:r w:rsidR="750D1B9C">
        <w:t>viên</w:t>
      </w:r>
      <w:r w:rsidR="6BFD77F2">
        <w:t xml:space="preserve">, hiển thị các nhân viên </w:t>
      </w:r>
      <w:r w:rsidR="133F24E6">
        <w:t xml:space="preserve">đang trong ca làm </w:t>
      </w:r>
      <w:r w:rsidR="35FB917D">
        <w:t>ở</w:t>
      </w:r>
      <w:r w:rsidR="133F24E6">
        <w:t xml:space="preserve"> thời điểm hiện</w:t>
      </w:r>
      <w:r w:rsidR="67AA8DAE">
        <w:t xml:space="preserve"> tại</w:t>
      </w:r>
      <w:r w:rsidR="2AC203E0">
        <w:t xml:space="preserve"> </w:t>
      </w:r>
      <w:r w:rsidR="52EEAF71">
        <w:t>(</w:t>
      </w:r>
      <w:r w:rsidR="792E5958">
        <w:t>ca 1: 8h-13h, ca 2</w:t>
      </w:r>
      <w:r w:rsidR="6ED28FE5">
        <w:t>: 13h-18h, ca 3: 18h</w:t>
      </w:r>
      <w:r w:rsidR="49F307BF">
        <w:t>-23h</w:t>
      </w:r>
      <w:r w:rsidR="21894D9A">
        <w:t>).</w:t>
      </w:r>
    </w:p>
    <w:p w14:paraId="2CA8DA7C" w14:textId="1D7E24BA" w:rsidR="5FBB0ECA" w:rsidRDefault="49046872" w:rsidP="007308A4">
      <w:pPr>
        <w:spacing w:line="360" w:lineRule="auto"/>
      </w:pPr>
      <w:r>
        <w:t xml:space="preserve">- Khi nhấn vào các nhân viên </w:t>
      </w:r>
      <w:r w:rsidR="793DD69F">
        <w:t xml:space="preserve">sẽ </w:t>
      </w:r>
      <w:r>
        <w:t xml:space="preserve">hiển </w:t>
      </w:r>
      <w:r w:rsidR="5990E05C">
        <w:t>thị chi tiết thông tin nhân viên đó.</w:t>
      </w:r>
    </w:p>
    <w:p w14:paraId="71D894D4" w14:textId="61A677E0" w:rsidR="00196BE0" w:rsidRDefault="00196BE0" w:rsidP="007308A4">
      <w:pPr>
        <w:spacing w:line="360" w:lineRule="auto"/>
      </w:pPr>
      <w:r>
        <w:lastRenderedPageBreak/>
        <w:t>- Nút “Xem nhân viên</w:t>
      </w:r>
      <w:r w:rsidR="00D90663">
        <w:t>”</w:t>
      </w:r>
      <w:r>
        <w:t xml:space="preserve"> hiển thị</w:t>
      </w:r>
      <w:r w:rsidR="00D90663">
        <w:t xml:space="preserve"> thông tin</w:t>
      </w:r>
      <w:r>
        <w:t xml:space="preserve"> toàn bộ nhân viên trong </w:t>
      </w:r>
      <w:r w:rsidR="00D90663">
        <w:t>qu</w:t>
      </w:r>
      <w:r w:rsidR="00B80F60">
        <w:t>án.</w:t>
      </w:r>
    </w:p>
    <w:p w14:paraId="7A6AB6B8" w14:textId="0D541A6C" w:rsidR="00D90663" w:rsidRDefault="00D90663" w:rsidP="007308A4">
      <w:pPr>
        <w:spacing w:line="360" w:lineRule="auto"/>
      </w:pPr>
      <w:r>
        <w:t>- Nút “Load” làm mới dữ liệu</w:t>
      </w:r>
      <w:r w:rsidR="00B80F60">
        <w:t>.</w:t>
      </w:r>
    </w:p>
    <w:p w14:paraId="41FAA8EA" w14:textId="77777777" w:rsidR="00196BE0" w:rsidRDefault="4DED4A3D" w:rsidP="007308A4">
      <w:pPr>
        <w:keepNext/>
        <w:spacing w:line="360" w:lineRule="auto"/>
      </w:pPr>
      <w:r>
        <w:rPr>
          <w:noProof/>
        </w:rPr>
        <w:drawing>
          <wp:inline distT="0" distB="0" distL="0" distR="0" wp14:anchorId="42803938" wp14:editId="01E0782C">
            <wp:extent cx="5724524" cy="3152775"/>
            <wp:effectExtent l="0" t="0" r="0" b="0"/>
            <wp:docPr id="582733760" name="Picture 58273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p>
    <w:p w14:paraId="1F667C23" w14:textId="006E004A" w:rsidR="00196BE0" w:rsidRPr="007308A4" w:rsidRDefault="00196BE0" w:rsidP="007308A4">
      <w:pPr>
        <w:pStyle w:val="Caption"/>
        <w:spacing w:line="360" w:lineRule="auto"/>
        <w:jc w:val="center"/>
        <w:rPr>
          <w:sz w:val="26"/>
          <w:szCs w:val="26"/>
        </w:rPr>
      </w:pPr>
      <w:bookmarkStart w:id="215" w:name="_Toc169565320"/>
      <w:bookmarkStart w:id="216" w:name="_Toc169565436"/>
      <w:bookmarkStart w:id="217" w:name="_Toc169541710"/>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32</w:t>
      </w:r>
      <w:r w:rsidRPr="007308A4">
        <w:rPr>
          <w:sz w:val="26"/>
          <w:szCs w:val="26"/>
        </w:rPr>
        <w:fldChar w:fldCharType="end"/>
      </w:r>
      <w:r w:rsidRPr="007308A4">
        <w:rPr>
          <w:sz w:val="26"/>
          <w:szCs w:val="26"/>
        </w:rPr>
        <w:t xml:space="preserve">. </w:t>
      </w:r>
      <w:r w:rsidR="00CC1814" w:rsidRPr="007308A4">
        <w:rPr>
          <w:sz w:val="26"/>
          <w:szCs w:val="26"/>
        </w:rPr>
        <w:t>Hiển thị n</w:t>
      </w:r>
      <w:r w:rsidRPr="007308A4">
        <w:rPr>
          <w:sz w:val="26"/>
          <w:szCs w:val="26"/>
        </w:rPr>
        <w:t>hân viên</w:t>
      </w:r>
      <w:r w:rsidR="00CC1814" w:rsidRPr="007308A4">
        <w:rPr>
          <w:sz w:val="26"/>
          <w:szCs w:val="26"/>
        </w:rPr>
        <w:t xml:space="preserve"> (Admin)</w:t>
      </w:r>
      <w:bookmarkEnd w:id="215"/>
      <w:bookmarkEnd w:id="216"/>
      <w:bookmarkEnd w:id="217"/>
    </w:p>
    <w:p w14:paraId="558D23A4" w14:textId="77777777" w:rsidR="00247525" w:rsidRDefault="00247525" w:rsidP="007308A4">
      <w:pPr>
        <w:keepNext/>
        <w:spacing w:line="360" w:lineRule="auto"/>
      </w:pPr>
      <w:r>
        <w:rPr>
          <w:noProof/>
        </w:rPr>
        <w:drawing>
          <wp:inline distT="0" distB="0" distL="0" distR="0" wp14:anchorId="11993E7E" wp14:editId="13AF3640">
            <wp:extent cx="5731510" cy="3104515"/>
            <wp:effectExtent l="0" t="0" r="2540" b="635"/>
            <wp:docPr id="1499721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357AFC35" w14:textId="2E634F19" w:rsidR="00197E38" w:rsidRDefault="00247525" w:rsidP="007308A4">
      <w:pPr>
        <w:pStyle w:val="Caption"/>
        <w:spacing w:line="360" w:lineRule="auto"/>
        <w:jc w:val="center"/>
        <w:rPr>
          <w:sz w:val="26"/>
          <w:szCs w:val="26"/>
        </w:rPr>
      </w:pPr>
      <w:bookmarkStart w:id="218" w:name="_Toc169565321"/>
      <w:bookmarkStart w:id="219" w:name="_Toc169565437"/>
      <w:bookmarkStart w:id="220" w:name="_Toc169541711"/>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33</w:t>
      </w:r>
      <w:r w:rsidRPr="007308A4">
        <w:rPr>
          <w:sz w:val="26"/>
          <w:szCs w:val="26"/>
        </w:rPr>
        <w:fldChar w:fldCharType="end"/>
      </w:r>
      <w:r w:rsidRPr="007308A4">
        <w:rPr>
          <w:sz w:val="26"/>
          <w:szCs w:val="26"/>
        </w:rPr>
        <w:t>. Quản l</w:t>
      </w:r>
      <w:r w:rsidR="00197E38" w:rsidRPr="007308A4">
        <w:rPr>
          <w:sz w:val="26"/>
          <w:szCs w:val="26"/>
        </w:rPr>
        <w:t>í</w:t>
      </w:r>
      <w:r w:rsidRPr="007308A4">
        <w:rPr>
          <w:sz w:val="26"/>
          <w:szCs w:val="26"/>
        </w:rPr>
        <w:t xml:space="preserve"> thông tin nhân viên</w:t>
      </w:r>
      <w:r w:rsidR="00CC1814" w:rsidRPr="007308A4">
        <w:rPr>
          <w:sz w:val="26"/>
          <w:szCs w:val="26"/>
        </w:rPr>
        <w:t xml:space="preserve"> (Admin)</w:t>
      </w:r>
      <w:bookmarkEnd w:id="218"/>
      <w:bookmarkEnd w:id="219"/>
      <w:bookmarkEnd w:id="220"/>
    </w:p>
    <w:p w14:paraId="1BC1984D" w14:textId="77777777" w:rsidR="00093D23" w:rsidRPr="00093D23" w:rsidRDefault="00093D23" w:rsidP="00093D23"/>
    <w:p w14:paraId="744A23A2" w14:textId="4F2F2263" w:rsidR="008E2834" w:rsidRPr="00B172DE" w:rsidRDefault="008E2834" w:rsidP="007308A4">
      <w:pPr>
        <w:pStyle w:val="Heading4"/>
        <w:spacing w:line="360" w:lineRule="auto"/>
        <w:rPr>
          <w:rFonts w:cs="Times New Roman"/>
        </w:rPr>
      </w:pPr>
      <w:bookmarkStart w:id="221" w:name="_Toc169563359"/>
      <w:bookmarkStart w:id="222" w:name="_Toc169539513"/>
      <w:bookmarkStart w:id="223" w:name="_Toc169542379"/>
      <w:r w:rsidRPr="54BFA819">
        <w:rPr>
          <w:rFonts w:cs="Times New Roman"/>
        </w:rPr>
        <w:lastRenderedPageBreak/>
        <w:t>4.1.2.4. Tài chính</w:t>
      </w:r>
      <w:bookmarkEnd w:id="221"/>
      <w:bookmarkEnd w:id="222"/>
      <w:bookmarkEnd w:id="223"/>
    </w:p>
    <w:p w14:paraId="04C0FB92" w14:textId="7A5F9E64" w:rsidR="00121427" w:rsidRDefault="00121427" w:rsidP="007308A4">
      <w:pPr>
        <w:spacing w:line="360" w:lineRule="auto"/>
      </w:pPr>
      <w:r>
        <w:t>- Dùng để quản lí hóa đơn</w:t>
      </w:r>
      <w:r w:rsidR="006D4606">
        <w:t xml:space="preserve">, thanh toán </w:t>
      </w:r>
      <w:r w:rsidR="00547772">
        <w:t xml:space="preserve">hóa đơn </w:t>
      </w:r>
      <w:r w:rsidR="006D4606">
        <w:t>các bàn.</w:t>
      </w:r>
    </w:p>
    <w:p w14:paraId="0F4D1469" w14:textId="77777777" w:rsidR="00550370" w:rsidRDefault="00550370" w:rsidP="007308A4">
      <w:pPr>
        <w:spacing w:line="360" w:lineRule="auto"/>
      </w:pPr>
    </w:p>
    <w:p w14:paraId="45B7FE32" w14:textId="77777777" w:rsidR="00547772" w:rsidRDefault="00547772" w:rsidP="007308A4">
      <w:pPr>
        <w:keepNext/>
        <w:spacing w:line="360" w:lineRule="auto"/>
      </w:pPr>
      <w:r>
        <w:rPr>
          <w:noProof/>
        </w:rPr>
        <w:drawing>
          <wp:inline distT="0" distB="0" distL="0" distR="0" wp14:anchorId="025B738D" wp14:editId="57FEAD08">
            <wp:extent cx="5670609" cy="3126105"/>
            <wp:effectExtent l="0" t="0" r="6350" b="0"/>
            <wp:docPr id="6039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670609" cy="3126105"/>
                    </a:xfrm>
                    <a:prstGeom prst="rect">
                      <a:avLst/>
                    </a:prstGeom>
                  </pic:spPr>
                </pic:pic>
              </a:graphicData>
            </a:graphic>
          </wp:inline>
        </w:drawing>
      </w:r>
    </w:p>
    <w:p w14:paraId="2476E889" w14:textId="2E140AC1" w:rsidR="006D4606" w:rsidRPr="007308A4" w:rsidRDefault="00547772" w:rsidP="007308A4">
      <w:pPr>
        <w:pStyle w:val="Caption"/>
        <w:spacing w:line="360" w:lineRule="auto"/>
        <w:jc w:val="center"/>
        <w:rPr>
          <w:sz w:val="26"/>
          <w:szCs w:val="26"/>
        </w:rPr>
      </w:pPr>
      <w:bookmarkStart w:id="224" w:name="_Toc169565322"/>
      <w:bookmarkStart w:id="225" w:name="_Toc169565438"/>
      <w:bookmarkStart w:id="226" w:name="_Toc169541712"/>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34</w:t>
      </w:r>
      <w:r w:rsidRPr="007308A4">
        <w:rPr>
          <w:sz w:val="26"/>
          <w:szCs w:val="26"/>
        </w:rPr>
        <w:fldChar w:fldCharType="end"/>
      </w:r>
      <w:r w:rsidRPr="007308A4">
        <w:rPr>
          <w:sz w:val="26"/>
          <w:szCs w:val="26"/>
        </w:rPr>
        <w:t>. Quản lí hóa đơn</w:t>
      </w:r>
      <w:r w:rsidR="00CC1814" w:rsidRPr="007308A4">
        <w:rPr>
          <w:sz w:val="26"/>
          <w:szCs w:val="26"/>
        </w:rPr>
        <w:t xml:space="preserve"> (Admin)</w:t>
      </w:r>
      <w:bookmarkEnd w:id="224"/>
      <w:bookmarkEnd w:id="225"/>
      <w:bookmarkEnd w:id="226"/>
    </w:p>
    <w:p w14:paraId="3FD8CF44" w14:textId="5F5DB2A0" w:rsidR="00FC7C3E" w:rsidRPr="007308A4" w:rsidRDefault="00093D23" w:rsidP="007308A4">
      <w:pPr>
        <w:spacing w:line="360" w:lineRule="auto"/>
      </w:pPr>
      <w:r>
        <w:br w:type="page"/>
      </w:r>
    </w:p>
    <w:p w14:paraId="00790ACE" w14:textId="1EB38000" w:rsidR="00197E38" w:rsidRPr="00B172DE" w:rsidRDefault="00197E38" w:rsidP="007308A4">
      <w:pPr>
        <w:pStyle w:val="Heading4"/>
        <w:spacing w:line="360" w:lineRule="auto"/>
        <w:rPr>
          <w:rFonts w:cs="Times New Roman"/>
        </w:rPr>
      </w:pPr>
      <w:bookmarkStart w:id="227" w:name="_Toc169563360"/>
      <w:bookmarkStart w:id="228" w:name="_Toc169539514"/>
      <w:bookmarkStart w:id="229" w:name="_Toc169542380"/>
      <w:r w:rsidRPr="54BFA819">
        <w:rPr>
          <w:rFonts w:cs="Times New Roman"/>
        </w:rPr>
        <w:lastRenderedPageBreak/>
        <w:t>4.1.2.</w:t>
      </w:r>
      <w:r w:rsidR="008E2834" w:rsidRPr="54BFA819">
        <w:rPr>
          <w:rFonts w:cs="Times New Roman"/>
        </w:rPr>
        <w:t>5</w:t>
      </w:r>
      <w:r w:rsidRPr="54BFA819">
        <w:rPr>
          <w:rFonts w:cs="Times New Roman"/>
        </w:rPr>
        <w:t>. Quản lí dữ liệu</w:t>
      </w:r>
      <w:bookmarkEnd w:id="227"/>
      <w:bookmarkEnd w:id="228"/>
      <w:bookmarkEnd w:id="229"/>
    </w:p>
    <w:p w14:paraId="7E0773C7" w14:textId="59B2C0AF" w:rsidR="00E35942" w:rsidRDefault="00E35942" w:rsidP="007308A4">
      <w:pPr>
        <w:spacing w:line="360" w:lineRule="auto"/>
      </w:pPr>
      <w:r>
        <w:t xml:space="preserve">- Dùng để </w:t>
      </w:r>
      <w:r w:rsidR="00302F0B">
        <w:t>quản lí toàn bộ dữ liệu của quần dưới vai trò Admin</w:t>
      </w:r>
      <w:r w:rsidR="006F56F1">
        <w:t xml:space="preserve">. </w:t>
      </w:r>
      <w:r w:rsidR="00C77FDD">
        <w:t>(Có những trang đã được đề cập ở trên)</w:t>
      </w:r>
    </w:p>
    <w:p w14:paraId="5DE892DA" w14:textId="77777777" w:rsidR="00302F0B" w:rsidRDefault="00302F0B" w:rsidP="007308A4">
      <w:pPr>
        <w:keepNext/>
        <w:spacing w:line="360" w:lineRule="auto"/>
      </w:pPr>
      <w:r>
        <w:rPr>
          <w:noProof/>
        </w:rPr>
        <w:drawing>
          <wp:inline distT="0" distB="0" distL="0" distR="0" wp14:anchorId="08EA9073" wp14:editId="28385204">
            <wp:extent cx="5731510" cy="3159760"/>
            <wp:effectExtent l="0" t="0" r="2540" b="2540"/>
            <wp:docPr id="902127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14:paraId="026DD350" w14:textId="4ABAFC91" w:rsidR="00302F0B" w:rsidRPr="007308A4" w:rsidRDefault="00302F0B" w:rsidP="007308A4">
      <w:pPr>
        <w:pStyle w:val="Caption"/>
        <w:spacing w:line="360" w:lineRule="auto"/>
        <w:jc w:val="center"/>
        <w:rPr>
          <w:sz w:val="26"/>
          <w:szCs w:val="26"/>
        </w:rPr>
      </w:pPr>
      <w:bookmarkStart w:id="230" w:name="_Toc169565323"/>
      <w:bookmarkStart w:id="231" w:name="_Toc169565439"/>
      <w:bookmarkStart w:id="232" w:name="_Toc169541713"/>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35</w:t>
      </w:r>
      <w:r w:rsidRPr="007308A4">
        <w:rPr>
          <w:sz w:val="26"/>
          <w:szCs w:val="26"/>
        </w:rPr>
        <w:fldChar w:fldCharType="end"/>
      </w:r>
      <w:r w:rsidRPr="007308A4">
        <w:rPr>
          <w:sz w:val="26"/>
          <w:szCs w:val="26"/>
        </w:rPr>
        <w:t>. Quản lí dữ liệu</w:t>
      </w:r>
      <w:r w:rsidR="00CC1814" w:rsidRPr="007308A4">
        <w:rPr>
          <w:sz w:val="26"/>
          <w:szCs w:val="26"/>
        </w:rPr>
        <w:t xml:space="preserve"> (Admin)</w:t>
      </w:r>
      <w:bookmarkEnd w:id="230"/>
      <w:bookmarkEnd w:id="231"/>
      <w:bookmarkEnd w:id="232"/>
    </w:p>
    <w:p w14:paraId="1851A895" w14:textId="77777777" w:rsidR="00163E41" w:rsidRDefault="00163E41" w:rsidP="007308A4">
      <w:pPr>
        <w:keepNext/>
        <w:spacing w:line="360" w:lineRule="auto"/>
      </w:pPr>
      <w:r>
        <w:rPr>
          <w:noProof/>
        </w:rPr>
        <w:drawing>
          <wp:inline distT="0" distB="0" distL="0" distR="0" wp14:anchorId="6E54B8DE" wp14:editId="675AFA11">
            <wp:extent cx="5731510" cy="3104515"/>
            <wp:effectExtent l="0" t="0" r="2540" b="635"/>
            <wp:docPr id="124700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1AF5C36D" w14:textId="0CF61F60" w:rsidR="00302F0B" w:rsidRPr="007308A4" w:rsidRDefault="00163E41" w:rsidP="007308A4">
      <w:pPr>
        <w:pStyle w:val="Caption"/>
        <w:spacing w:line="360" w:lineRule="auto"/>
        <w:jc w:val="center"/>
        <w:rPr>
          <w:sz w:val="26"/>
          <w:szCs w:val="26"/>
        </w:rPr>
      </w:pPr>
      <w:bookmarkStart w:id="233" w:name="_Toc169565324"/>
      <w:bookmarkStart w:id="234" w:name="_Toc169565440"/>
      <w:bookmarkStart w:id="235" w:name="_Toc169541714"/>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36</w:t>
      </w:r>
      <w:r w:rsidRPr="007308A4">
        <w:rPr>
          <w:sz w:val="26"/>
          <w:szCs w:val="26"/>
        </w:rPr>
        <w:fldChar w:fldCharType="end"/>
      </w:r>
      <w:r w:rsidRPr="007308A4">
        <w:rPr>
          <w:sz w:val="26"/>
          <w:szCs w:val="26"/>
        </w:rPr>
        <w:t>. Quản lí khách hàng</w:t>
      </w:r>
      <w:r w:rsidR="00CC1814" w:rsidRPr="007308A4">
        <w:rPr>
          <w:sz w:val="26"/>
          <w:szCs w:val="26"/>
        </w:rPr>
        <w:t xml:space="preserve"> (Admin)</w:t>
      </w:r>
      <w:bookmarkEnd w:id="233"/>
      <w:bookmarkEnd w:id="234"/>
      <w:bookmarkEnd w:id="235"/>
    </w:p>
    <w:p w14:paraId="71177C8E" w14:textId="77777777" w:rsidR="00AE1ACC" w:rsidRDefault="00AE1ACC" w:rsidP="007308A4">
      <w:pPr>
        <w:keepNext/>
        <w:spacing w:line="360" w:lineRule="auto"/>
      </w:pPr>
      <w:r>
        <w:rPr>
          <w:noProof/>
        </w:rPr>
        <w:lastRenderedPageBreak/>
        <w:drawing>
          <wp:inline distT="0" distB="0" distL="0" distR="0" wp14:anchorId="0707D122" wp14:editId="3C461330">
            <wp:extent cx="5731510" cy="3104515"/>
            <wp:effectExtent l="0" t="0" r="2540" b="635"/>
            <wp:docPr id="7031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64605A31" w14:textId="1A935347" w:rsidR="00AE1ACC" w:rsidRPr="007308A4" w:rsidRDefault="00AE1ACC" w:rsidP="007308A4">
      <w:pPr>
        <w:pStyle w:val="Caption"/>
        <w:spacing w:line="360" w:lineRule="auto"/>
        <w:jc w:val="center"/>
        <w:rPr>
          <w:sz w:val="26"/>
          <w:szCs w:val="26"/>
          <w:lang w:val="pt-BR"/>
        </w:rPr>
      </w:pPr>
      <w:bookmarkStart w:id="236" w:name="_Toc169565325"/>
      <w:bookmarkStart w:id="237" w:name="_Toc169565441"/>
      <w:bookmarkStart w:id="238" w:name="_Toc169541715"/>
      <w:r w:rsidRPr="007308A4">
        <w:rPr>
          <w:sz w:val="26"/>
          <w:szCs w:val="26"/>
          <w:lang w:val="pt-BR"/>
        </w:rPr>
        <w:t xml:space="preserve">Hình </w:t>
      </w:r>
      <w:r w:rsidRPr="007308A4">
        <w:rPr>
          <w:sz w:val="26"/>
          <w:szCs w:val="26"/>
        </w:rPr>
        <w:fldChar w:fldCharType="begin"/>
      </w:r>
      <w:r w:rsidRPr="007308A4">
        <w:rPr>
          <w:sz w:val="26"/>
          <w:szCs w:val="26"/>
          <w:lang w:val="pt-BR"/>
        </w:rPr>
        <w:instrText xml:space="preserve"> SEQ Hình \* ARABIC </w:instrText>
      </w:r>
      <w:r w:rsidRPr="007308A4">
        <w:rPr>
          <w:sz w:val="26"/>
          <w:szCs w:val="26"/>
        </w:rPr>
        <w:fldChar w:fldCharType="separate"/>
      </w:r>
      <w:r w:rsidR="00B326CA">
        <w:rPr>
          <w:noProof/>
          <w:sz w:val="26"/>
          <w:szCs w:val="26"/>
          <w:lang w:val="pt-BR"/>
        </w:rPr>
        <w:t>37</w:t>
      </w:r>
      <w:r w:rsidRPr="007308A4">
        <w:rPr>
          <w:sz w:val="26"/>
          <w:szCs w:val="26"/>
        </w:rPr>
        <w:fldChar w:fldCharType="end"/>
      </w:r>
      <w:r w:rsidRPr="007308A4">
        <w:rPr>
          <w:sz w:val="26"/>
          <w:szCs w:val="26"/>
          <w:lang w:val="pt-BR"/>
        </w:rPr>
        <w:t>. Quản lí mèo</w:t>
      </w:r>
      <w:r w:rsidR="00CC1814" w:rsidRPr="007308A4">
        <w:rPr>
          <w:sz w:val="26"/>
          <w:szCs w:val="26"/>
          <w:lang w:val="pt-BR"/>
        </w:rPr>
        <w:t xml:space="preserve"> (Admin)</w:t>
      </w:r>
      <w:bookmarkEnd w:id="236"/>
      <w:bookmarkEnd w:id="237"/>
      <w:bookmarkEnd w:id="238"/>
    </w:p>
    <w:p w14:paraId="1CF520AE" w14:textId="77777777" w:rsidR="005350F6" w:rsidRDefault="005350F6" w:rsidP="007308A4">
      <w:pPr>
        <w:keepNext/>
        <w:spacing w:line="360" w:lineRule="auto"/>
      </w:pPr>
      <w:r>
        <w:rPr>
          <w:noProof/>
        </w:rPr>
        <w:drawing>
          <wp:inline distT="0" distB="0" distL="0" distR="0" wp14:anchorId="015A7316" wp14:editId="36642E04">
            <wp:extent cx="5731510" cy="3104515"/>
            <wp:effectExtent l="0" t="0" r="2540" b="635"/>
            <wp:docPr id="456452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6CE192D6" w14:textId="61C3F08A" w:rsidR="005350F6" w:rsidRPr="007308A4" w:rsidRDefault="005350F6" w:rsidP="007308A4">
      <w:pPr>
        <w:pStyle w:val="Caption"/>
        <w:spacing w:line="360" w:lineRule="auto"/>
        <w:jc w:val="center"/>
        <w:rPr>
          <w:sz w:val="26"/>
          <w:szCs w:val="26"/>
        </w:rPr>
      </w:pPr>
      <w:bookmarkStart w:id="239" w:name="_Toc169565326"/>
      <w:bookmarkStart w:id="240" w:name="_Toc169565442"/>
      <w:bookmarkStart w:id="241" w:name="_Toc169541716"/>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38</w:t>
      </w:r>
      <w:r w:rsidRPr="007308A4">
        <w:rPr>
          <w:sz w:val="26"/>
          <w:szCs w:val="26"/>
        </w:rPr>
        <w:fldChar w:fldCharType="end"/>
      </w:r>
      <w:r w:rsidRPr="007308A4">
        <w:rPr>
          <w:sz w:val="26"/>
          <w:szCs w:val="26"/>
        </w:rPr>
        <w:t>. Quản lí sản phẩ</w:t>
      </w:r>
      <w:r w:rsidR="00CC1814" w:rsidRPr="007308A4">
        <w:rPr>
          <w:sz w:val="26"/>
          <w:szCs w:val="26"/>
        </w:rPr>
        <w:t>m (Admin)</w:t>
      </w:r>
      <w:bookmarkEnd w:id="239"/>
      <w:bookmarkEnd w:id="240"/>
      <w:bookmarkEnd w:id="241"/>
    </w:p>
    <w:p w14:paraId="6F5775E9" w14:textId="77777777" w:rsidR="00C46FCF" w:rsidRDefault="00C46FCF" w:rsidP="007308A4">
      <w:pPr>
        <w:keepNext/>
        <w:spacing w:line="360" w:lineRule="auto"/>
      </w:pPr>
      <w:r>
        <w:rPr>
          <w:noProof/>
        </w:rPr>
        <w:lastRenderedPageBreak/>
        <w:drawing>
          <wp:inline distT="0" distB="0" distL="0" distR="0" wp14:anchorId="275877ED" wp14:editId="14525A70">
            <wp:extent cx="5731510" cy="3126105"/>
            <wp:effectExtent l="0" t="0" r="2540" b="0"/>
            <wp:docPr id="185991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04A991FA" w14:textId="05A9BC83" w:rsidR="00C46FCF" w:rsidRPr="007308A4" w:rsidRDefault="00C46FCF" w:rsidP="007308A4">
      <w:pPr>
        <w:pStyle w:val="Caption"/>
        <w:spacing w:line="360" w:lineRule="auto"/>
        <w:jc w:val="center"/>
        <w:rPr>
          <w:sz w:val="26"/>
          <w:szCs w:val="26"/>
        </w:rPr>
      </w:pPr>
      <w:bookmarkStart w:id="242" w:name="_Toc169565327"/>
      <w:bookmarkStart w:id="243" w:name="_Toc169565443"/>
      <w:bookmarkStart w:id="244" w:name="_Toc169541717"/>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39</w:t>
      </w:r>
      <w:r w:rsidRPr="007308A4">
        <w:rPr>
          <w:sz w:val="26"/>
          <w:szCs w:val="26"/>
        </w:rPr>
        <w:fldChar w:fldCharType="end"/>
      </w:r>
      <w:r w:rsidRPr="007308A4">
        <w:rPr>
          <w:sz w:val="26"/>
          <w:szCs w:val="26"/>
        </w:rPr>
        <w:t>. Quản lí bàn</w:t>
      </w:r>
      <w:r w:rsidR="00CC1814" w:rsidRPr="007308A4">
        <w:rPr>
          <w:sz w:val="26"/>
          <w:szCs w:val="26"/>
        </w:rPr>
        <w:t xml:space="preserve"> (Admin)</w:t>
      </w:r>
      <w:bookmarkEnd w:id="242"/>
      <w:bookmarkEnd w:id="243"/>
      <w:bookmarkEnd w:id="244"/>
    </w:p>
    <w:p w14:paraId="3C6EA037" w14:textId="3253C95A" w:rsidR="001E1E69" w:rsidRPr="007308A4" w:rsidRDefault="001E1E69" w:rsidP="007308A4">
      <w:pPr>
        <w:pStyle w:val="Heading2"/>
        <w:spacing w:line="360" w:lineRule="auto"/>
        <w:rPr>
          <w:rFonts w:cs="Times New Roman"/>
          <w:szCs w:val="26"/>
        </w:rPr>
      </w:pPr>
      <w:bookmarkStart w:id="245" w:name="_Toc169563361"/>
      <w:bookmarkStart w:id="246" w:name="_Toc169539515"/>
      <w:bookmarkStart w:id="247" w:name="_Toc169542381"/>
      <w:r w:rsidRPr="007308A4">
        <w:rPr>
          <w:rFonts w:cs="Times New Roman"/>
          <w:szCs w:val="26"/>
        </w:rPr>
        <w:t>4.2. Master</w:t>
      </w:r>
      <w:bookmarkEnd w:id="245"/>
      <w:bookmarkEnd w:id="246"/>
      <w:bookmarkEnd w:id="247"/>
    </w:p>
    <w:p w14:paraId="67171F1D" w14:textId="716CA333" w:rsidR="0AABD512" w:rsidRDefault="0AABD512" w:rsidP="007308A4">
      <w:pPr>
        <w:spacing w:line="360" w:lineRule="auto"/>
      </w:pPr>
      <w:r>
        <w:t xml:space="preserve">- Master App cũng có </w:t>
      </w:r>
      <w:r w:rsidR="2B756825">
        <w:t>thể truy cập và quản</w:t>
      </w:r>
      <w:r w:rsidR="27750296">
        <w:t xml:space="preserve"> </w:t>
      </w:r>
      <w:r w:rsidR="5071FD4C">
        <w:t xml:space="preserve">lí thông tin </w:t>
      </w:r>
      <w:r w:rsidR="27750296">
        <w:t xml:space="preserve">cả </w:t>
      </w:r>
      <w:r w:rsidR="2A5E03FD">
        <w:t>User và Admin</w:t>
      </w:r>
      <w:r w:rsidR="27750296">
        <w:t xml:space="preserve"> </w:t>
      </w:r>
      <w:r>
        <w:t>nhưng với quyền quản lí cao hơn Admin, được sử dụng bởi chủ quán.</w:t>
      </w:r>
    </w:p>
    <w:p w14:paraId="7AD0B0B7" w14:textId="22800711" w:rsidR="0AABD512" w:rsidRDefault="0AABD512" w:rsidP="007308A4">
      <w:pPr>
        <w:spacing w:line="360" w:lineRule="auto"/>
      </w:pPr>
    </w:p>
    <w:p w14:paraId="2F7AA32A" w14:textId="026FB24D" w:rsidR="00D31C57" w:rsidRDefault="00D31C57" w:rsidP="007308A4">
      <w:pPr>
        <w:pStyle w:val="Heading3"/>
        <w:spacing w:line="360" w:lineRule="auto"/>
        <w:rPr>
          <w:szCs w:val="26"/>
        </w:rPr>
      </w:pPr>
      <w:bookmarkStart w:id="248" w:name="_Toc169563362"/>
      <w:bookmarkStart w:id="249" w:name="_Toc169539516"/>
      <w:bookmarkStart w:id="250" w:name="_Toc169542382"/>
      <w:r w:rsidRPr="54BFA819">
        <w:rPr>
          <w:szCs w:val="26"/>
        </w:rPr>
        <w:lastRenderedPageBreak/>
        <w:t>4.2.1. Đăng nhập/đăng kí</w:t>
      </w:r>
      <w:bookmarkEnd w:id="248"/>
      <w:bookmarkEnd w:id="249"/>
      <w:bookmarkEnd w:id="250"/>
    </w:p>
    <w:p w14:paraId="358378E8" w14:textId="77777777" w:rsidR="001B2556" w:rsidRDefault="01BC14B0" w:rsidP="007308A4">
      <w:pPr>
        <w:keepNext/>
        <w:spacing w:line="360" w:lineRule="auto"/>
      </w:pPr>
      <w:r>
        <w:rPr>
          <w:noProof/>
        </w:rPr>
        <w:drawing>
          <wp:inline distT="0" distB="0" distL="0" distR="0" wp14:anchorId="0CF6663F" wp14:editId="59DE6981">
            <wp:extent cx="5724524" cy="3819525"/>
            <wp:effectExtent l="0" t="0" r="0" b="0"/>
            <wp:docPr id="1333691450" name="Picture 133369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691450"/>
                    <pic:cNvPicPr/>
                  </pic:nvPicPr>
                  <pic:blipFill>
                    <a:blip r:embed="rId60">
                      <a:extLst>
                        <a:ext uri="{28A0092B-C50C-407E-A947-70E740481C1C}">
                          <a14:useLocalDpi xmlns:a14="http://schemas.microsoft.com/office/drawing/2010/main" val="0"/>
                        </a:ext>
                      </a:extLst>
                    </a:blip>
                    <a:stretch>
                      <a:fillRect/>
                    </a:stretch>
                  </pic:blipFill>
                  <pic:spPr>
                    <a:xfrm>
                      <a:off x="0" y="0"/>
                      <a:ext cx="5724524" cy="3819525"/>
                    </a:xfrm>
                    <a:prstGeom prst="rect">
                      <a:avLst/>
                    </a:prstGeom>
                  </pic:spPr>
                </pic:pic>
              </a:graphicData>
            </a:graphic>
          </wp:inline>
        </w:drawing>
      </w:r>
    </w:p>
    <w:p w14:paraId="21D3100F" w14:textId="4130AA62" w:rsidR="01BC14B0" w:rsidRPr="007308A4" w:rsidRDefault="001B2556" w:rsidP="007308A4">
      <w:pPr>
        <w:pStyle w:val="Caption"/>
        <w:spacing w:line="360" w:lineRule="auto"/>
        <w:jc w:val="center"/>
        <w:rPr>
          <w:sz w:val="26"/>
          <w:szCs w:val="26"/>
        </w:rPr>
      </w:pPr>
      <w:bookmarkStart w:id="251" w:name="_Toc169565328"/>
      <w:bookmarkStart w:id="252" w:name="_Toc169565444"/>
      <w:bookmarkStart w:id="253" w:name="_Toc169541718"/>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40</w:t>
      </w:r>
      <w:r w:rsidRPr="007308A4">
        <w:rPr>
          <w:sz w:val="26"/>
          <w:szCs w:val="26"/>
        </w:rPr>
        <w:fldChar w:fldCharType="end"/>
      </w:r>
      <w:r w:rsidRPr="007308A4">
        <w:rPr>
          <w:sz w:val="26"/>
          <w:szCs w:val="26"/>
        </w:rPr>
        <w:t>. Đăng nhập/Đăng kí</w:t>
      </w:r>
      <w:r w:rsidR="00CC1814" w:rsidRPr="007308A4">
        <w:rPr>
          <w:sz w:val="26"/>
          <w:szCs w:val="26"/>
        </w:rPr>
        <w:t xml:space="preserve"> (Master)</w:t>
      </w:r>
      <w:bookmarkEnd w:id="251"/>
      <w:bookmarkEnd w:id="252"/>
      <w:bookmarkEnd w:id="253"/>
    </w:p>
    <w:p w14:paraId="26902A24" w14:textId="77777777" w:rsidR="001B2556" w:rsidRDefault="63E52D7E" w:rsidP="007308A4">
      <w:pPr>
        <w:keepNext/>
        <w:spacing w:line="360" w:lineRule="auto"/>
      </w:pPr>
      <w:r>
        <w:rPr>
          <w:noProof/>
        </w:rPr>
        <w:drawing>
          <wp:inline distT="0" distB="0" distL="0" distR="0" wp14:anchorId="17727F24" wp14:editId="0CFE1281">
            <wp:extent cx="5724524" cy="3171825"/>
            <wp:effectExtent l="0" t="0" r="0" b="0"/>
            <wp:docPr id="1903340489" name="Picture 190334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340489"/>
                    <pic:cNvPicPr/>
                  </pic:nvPicPr>
                  <pic:blipFill>
                    <a:blip r:embed="rId61">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2106CF3" w14:textId="00E9EC42" w:rsidR="0A2B1413" w:rsidRPr="007308A4" w:rsidRDefault="001B2556" w:rsidP="007308A4">
      <w:pPr>
        <w:pStyle w:val="Caption"/>
        <w:spacing w:line="360" w:lineRule="auto"/>
        <w:jc w:val="center"/>
        <w:rPr>
          <w:sz w:val="26"/>
          <w:szCs w:val="26"/>
        </w:rPr>
      </w:pPr>
      <w:bookmarkStart w:id="254" w:name="_Toc169565329"/>
      <w:bookmarkStart w:id="255" w:name="_Toc169565445"/>
      <w:bookmarkStart w:id="256" w:name="_Toc169541719"/>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41</w:t>
      </w:r>
      <w:r w:rsidRPr="007308A4">
        <w:rPr>
          <w:sz w:val="26"/>
          <w:szCs w:val="26"/>
        </w:rPr>
        <w:fldChar w:fldCharType="end"/>
      </w:r>
      <w:r w:rsidRPr="007308A4">
        <w:rPr>
          <w:sz w:val="26"/>
          <w:szCs w:val="26"/>
        </w:rPr>
        <w:t>. Đăng kí</w:t>
      </w:r>
      <w:r w:rsidR="00CC1814" w:rsidRPr="007308A4">
        <w:rPr>
          <w:sz w:val="26"/>
          <w:szCs w:val="26"/>
        </w:rPr>
        <w:t xml:space="preserve"> (Master)</w:t>
      </w:r>
      <w:bookmarkEnd w:id="254"/>
      <w:bookmarkEnd w:id="255"/>
      <w:bookmarkEnd w:id="256"/>
    </w:p>
    <w:p w14:paraId="308BDFC8" w14:textId="77777777" w:rsidR="001B2556" w:rsidRDefault="33CC615B" w:rsidP="007308A4">
      <w:pPr>
        <w:keepNext/>
        <w:spacing w:line="360" w:lineRule="auto"/>
      </w:pPr>
      <w:r>
        <w:rPr>
          <w:noProof/>
        </w:rPr>
        <w:lastRenderedPageBreak/>
        <w:drawing>
          <wp:inline distT="0" distB="0" distL="0" distR="0" wp14:anchorId="4D2FB501" wp14:editId="070053FC">
            <wp:extent cx="5724524" cy="3743325"/>
            <wp:effectExtent l="0" t="0" r="0" b="0"/>
            <wp:docPr id="1410633598" name="Picture 141063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633598"/>
                    <pic:cNvPicPr/>
                  </pic:nvPicPr>
                  <pic:blipFill>
                    <a:blip r:embed="rId62">
                      <a:extLst>
                        <a:ext uri="{28A0092B-C50C-407E-A947-70E740481C1C}">
                          <a14:useLocalDpi xmlns:a14="http://schemas.microsoft.com/office/drawing/2010/main" val="0"/>
                        </a:ext>
                      </a:extLst>
                    </a:blip>
                    <a:stretch>
                      <a:fillRect/>
                    </a:stretch>
                  </pic:blipFill>
                  <pic:spPr>
                    <a:xfrm>
                      <a:off x="0" y="0"/>
                      <a:ext cx="5724524" cy="3743325"/>
                    </a:xfrm>
                    <a:prstGeom prst="rect">
                      <a:avLst/>
                    </a:prstGeom>
                  </pic:spPr>
                </pic:pic>
              </a:graphicData>
            </a:graphic>
          </wp:inline>
        </w:drawing>
      </w:r>
    </w:p>
    <w:p w14:paraId="1BEF97E3" w14:textId="70462480" w:rsidR="33CC615B" w:rsidRPr="007308A4" w:rsidRDefault="001B2556" w:rsidP="007308A4">
      <w:pPr>
        <w:pStyle w:val="Caption"/>
        <w:spacing w:line="360" w:lineRule="auto"/>
        <w:jc w:val="center"/>
        <w:rPr>
          <w:sz w:val="26"/>
          <w:szCs w:val="26"/>
        </w:rPr>
      </w:pPr>
      <w:bookmarkStart w:id="257" w:name="_Toc169565330"/>
      <w:bookmarkStart w:id="258" w:name="_Toc169565446"/>
      <w:bookmarkStart w:id="259" w:name="_Toc169541720"/>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42</w:t>
      </w:r>
      <w:r w:rsidRPr="007308A4">
        <w:rPr>
          <w:sz w:val="26"/>
          <w:szCs w:val="26"/>
        </w:rPr>
        <w:fldChar w:fldCharType="end"/>
      </w:r>
      <w:r w:rsidRPr="007308A4">
        <w:rPr>
          <w:sz w:val="26"/>
          <w:szCs w:val="26"/>
        </w:rPr>
        <w:t>. Chi tiết đăng kí</w:t>
      </w:r>
      <w:r w:rsidR="00CC1814" w:rsidRPr="007308A4">
        <w:rPr>
          <w:sz w:val="26"/>
          <w:szCs w:val="26"/>
        </w:rPr>
        <w:t>(Master)</w:t>
      </w:r>
      <w:bookmarkEnd w:id="257"/>
      <w:bookmarkEnd w:id="258"/>
      <w:bookmarkEnd w:id="259"/>
    </w:p>
    <w:p w14:paraId="302687B7" w14:textId="77777777" w:rsidR="001B2556" w:rsidRDefault="2F717B35" w:rsidP="007308A4">
      <w:pPr>
        <w:keepNext/>
        <w:spacing w:line="360" w:lineRule="auto"/>
      </w:pPr>
      <w:r>
        <w:rPr>
          <w:noProof/>
        </w:rPr>
        <w:drawing>
          <wp:inline distT="0" distB="0" distL="0" distR="0" wp14:anchorId="1E4200AC" wp14:editId="0921A926">
            <wp:extent cx="5724524" cy="3248025"/>
            <wp:effectExtent l="0" t="0" r="0" b="0"/>
            <wp:docPr id="422884264" name="Picture 42288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884264"/>
                    <pic:cNvPicPr/>
                  </pic:nvPicPr>
                  <pic:blipFill>
                    <a:blip r:embed="rId63">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5DB923AF" w14:textId="4D8C9CD8" w:rsidR="2F717B35" w:rsidRPr="007308A4" w:rsidRDefault="001B2556" w:rsidP="007308A4">
      <w:pPr>
        <w:pStyle w:val="Caption"/>
        <w:spacing w:line="360" w:lineRule="auto"/>
        <w:jc w:val="center"/>
        <w:rPr>
          <w:sz w:val="26"/>
          <w:szCs w:val="26"/>
        </w:rPr>
      </w:pPr>
      <w:bookmarkStart w:id="260" w:name="_Toc169565331"/>
      <w:bookmarkStart w:id="261" w:name="_Toc169565447"/>
      <w:bookmarkStart w:id="262" w:name="_Toc169541721"/>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43</w:t>
      </w:r>
      <w:r w:rsidRPr="007308A4">
        <w:rPr>
          <w:sz w:val="26"/>
          <w:szCs w:val="26"/>
        </w:rPr>
        <w:fldChar w:fldCharType="end"/>
      </w:r>
      <w:r w:rsidRPr="007308A4">
        <w:rPr>
          <w:sz w:val="26"/>
          <w:szCs w:val="26"/>
        </w:rPr>
        <w:t>. Quên mật khẩu</w:t>
      </w:r>
      <w:r w:rsidR="00CC1814" w:rsidRPr="007308A4">
        <w:rPr>
          <w:sz w:val="26"/>
          <w:szCs w:val="26"/>
        </w:rPr>
        <w:t xml:space="preserve"> (Master)</w:t>
      </w:r>
      <w:bookmarkEnd w:id="260"/>
      <w:bookmarkEnd w:id="261"/>
      <w:bookmarkEnd w:id="262"/>
    </w:p>
    <w:p w14:paraId="7E7DB44D" w14:textId="62FFAC46" w:rsidR="004A5A1F" w:rsidRPr="004A5A1F" w:rsidRDefault="00BA03A7" w:rsidP="007308A4">
      <w:pPr>
        <w:pStyle w:val="Heading3"/>
        <w:spacing w:line="360" w:lineRule="auto"/>
        <w:rPr>
          <w:szCs w:val="26"/>
        </w:rPr>
      </w:pPr>
      <w:bookmarkStart w:id="263" w:name="_Toc169563363"/>
      <w:bookmarkStart w:id="264" w:name="_Toc169539517"/>
      <w:bookmarkStart w:id="265" w:name="_Toc169542383"/>
      <w:r w:rsidRPr="54BFA819">
        <w:rPr>
          <w:szCs w:val="26"/>
        </w:rPr>
        <w:lastRenderedPageBreak/>
        <w:t>4.2.1. Trang chủ Master App</w:t>
      </w:r>
      <w:bookmarkEnd w:id="263"/>
      <w:bookmarkEnd w:id="264"/>
      <w:bookmarkEnd w:id="265"/>
    </w:p>
    <w:p w14:paraId="3DB0F9E2" w14:textId="7979BA48" w:rsidR="5987F692" w:rsidRDefault="009E697F" w:rsidP="007308A4">
      <w:pPr>
        <w:spacing w:line="360" w:lineRule="auto"/>
      </w:pPr>
      <w:r>
        <w:t xml:space="preserve">- </w:t>
      </w:r>
      <w:r w:rsidR="00874E1B">
        <w:t xml:space="preserve">Khi đăng nhập </w:t>
      </w:r>
      <w:r w:rsidR="3D7F6837">
        <w:t xml:space="preserve">Master </w:t>
      </w:r>
      <w:r w:rsidR="1B861684">
        <w:t xml:space="preserve">App bằng tài khoản </w:t>
      </w:r>
      <w:r w:rsidR="0389144D">
        <w:t>master</w:t>
      </w:r>
      <w:r w:rsidR="1B48F6F0">
        <w:t xml:space="preserve">, người dùng sẽ </w:t>
      </w:r>
      <w:r w:rsidR="3248B494">
        <w:t>được chuyển đến trang chủ</w:t>
      </w:r>
      <w:r w:rsidR="0BDD864A">
        <w:t>.</w:t>
      </w:r>
    </w:p>
    <w:p w14:paraId="41F26038" w14:textId="77777777" w:rsidR="00233423" w:rsidRDefault="6284AC3D" w:rsidP="007308A4">
      <w:pPr>
        <w:keepNext/>
        <w:spacing w:line="360" w:lineRule="auto"/>
      </w:pPr>
      <w:r>
        <w:rPr>
          <w:noProof/>
        </w:rPr>
        <w:drawing>
          <wp:inline distT="0" distB="0" distL="0" distR="0" wp14:anchorId="0DBCF06F" wp14:editId="3C830335">
            <wp:extent cx="5724524" cy="3933825"/>
            <wp:effectExtent l="0" t="0" r="0" b="0"/>
            <wp:docPr id="1757834510" name="Picture 175783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834510"/>
                    <pic:cNvPicPr/>
                  </pic:nvPicPr>
                  <pic:blipFill>
                    <a:blip r:embed="rId64">
                      <a:extLst>
                        <a:ext uri="{28A0092B-C50C-407E-A947-70E740481C1C}">
                          <a14:useLocalDpi xmlns:a14="http://schemas.microsoft.com/office/drawing/2010/main" val="0"/>
                        </a:ext>
                      </a:extLst>
                    </a:blip>
                    <a:stretch>
                      <a:fillRect/>
                    </a:stretch>
                  </pic:blipFill>
                  <pic:spPr>
                    <a:xfrm>
                      <a:off x="0" y="0"/>
                      <a:ext cx="5724524" cy="3933825"/>
                    </a:xfrm>
                    <a:prstGeom prst="rect">
                      <a:avLst/>
                    </a:prstGeom>
                  </pic:spPr>
                </pic:pic>
              </a:graphicData>
            </a:graphic>
          </wp:inline>
        </w:drawing>
      </w:r>
    </w:p>
    <w:p w14:paraId="28D6736E" w14:textId="7C557030" w:rsidR="6284AC3D" w:rsidRPr="007308A4" w:rsidRDefault="00233423" w:rsidP="007308A4">
      <w:pPr>
        <w:pStyle w:val="Caption"/>
        <w:spacing w:line="360" w:lineRule="auto"/>
        <w:jc w:val="center"/>
        <w:rPr>
          <w:sz w:val="26"/>
          <w:szCs w:val="26"/>
        </w:rPr>
      </w:pPr>
      <w:bookmarkStart w:id="266" w:name="_Toc169565332"/>
      <w:bookmarkStart w:id="267" w:name="_Toc169565448"/>
      <w:bookmarkStart w:id="268" w:name="_Toc169541722"/>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44</w:t>
      </w:r>
      <w:r w:rsidRPr="007308A4">
        <w:rPr>
          <w:sz w:val="26"/>
          <w:szCs w:val="26"/>
        </w:rPr>
        <w:fldChar w:fldCharType="end"/>
      </w:r>
      <w:r w:rsidRPr="007308A4">
        <w:rPr>
          <w:sz w:val="26"/>
          <w:szCs w:val="26"/>
        </w:rPr>
        <w:t>. Trang chủ Master</w:t>
      </w:r>
      <w:bookmarkEnd w:id="266"/>
      <w:bookmarkEnd w:id="267"/>
      <w:bookmarkEnd w:id="268"/>
    </w:p>
    <w:p w14:paraId="510D10E7" w14:textId="3C04B1EC" w:rsidR="00233423" w:rsidRPr="00233423" w:rsidRDefault="00233423" w:rsidP="007308A4">
      <w:pPr>
        <w:pStyle w:val="Heading3"/>
        <w:spacing w:line="360" w:lineRule="auto"/>
        <w:rPr>
          <w:szCs w:val="26"/>
        </w:rPr>
      </w:pPr>
      <w:bookmarkStart w:id="269" w:name="_Toc169563364"/>
      <w:bookmarkStart w:id="270" w:name="_Toc169539518"/>
      <w:bookmarkStart w:id="271" w:name="_Toc169542384"/>
      <w:r w:rsidRPr="54BFA819">
        <w:rPr>
          <w:szCs w:val="26"/>
        </w:rPr>
        <w:lastRenderedPageBreak/>
        <w:t>4.2.</w:t>
      </w:r>
      <w:r w:rsidR="00BA03A7" w:rsidRPr="54BFA819">
        <w:rPr>
          <w:szCs w:val="26"/>
        </w:rPr>
        <w:t>2</w:t>
      </w:r>
      <w:r w:rsidRPr="54BFA819">
        <w:rPr>
          <w:szCs w:val="26"/>
        </w:rPr>
        <w:t>. Quản lí tài khoản</w:t>
      </w:r>
      <w:r w:rsidR="04D39E84" w:rsidRPr="54BFA819">
        <w:rPr>
          <w:szCs w:val="26"/>
        </w:rPr>
        <w:t xml:space="preserve"> </w:t>
      </w:r>
      <w:r w:rsidR="3C484667" w:rsidRPr="54BFA819">
        <w:rPr>
          <w:szCs w:val="26"/>
        </w:rPr>
        <w:t>người dùng</w:t>
      </w:r>
      <w:bookmarkEnd w:id="269"/>
      <w:bookmarkEnd w:id="270"/>
      <w:bookmarkEnd w:id="271"/>
    </w:p>
    <w:p w14:paraId="06E41A40" w14:textId="77777777" w:rsidR="00BA03A7" w:rsidRDefault="3C484667" w:rsidP="007308A4">
      <w:pPr>
        <w:keepNext/>
        <w:spacing w:line="360" w:lineRule="auto"/>
      </w:pPr>
      <w:r>
        <w:rPr>
          <w:noProof/>
        </w:rPr>
        <w:drawing>
          <wp:inline distT="0" distB="0" distL="0" distR="0" wp14:anchorId="61E3A430" wp14:editId="0C8EC5FC">
            <wp:extent cx="5724524" cy="3114675"/>
            <wp:effectExtent l="0" t="0" r="0" b="0"/>
            <wp:docPr id="1732554692" name="Picture 173255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5546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02B55948" w14:textId="20D94232" w:rsidR="3C484667" w:rsidRPr="007308A4" w:rsidRDefault="00BA03A7" w:rsidP="007308A4">
      <w:pPr>
        <w:pStyle w:val="Caption"/>
        <w:spacing w:line="360" w:lineRule="auto"/>
        <w:jc w:val="center"/>
        <w:rPr>
          <w:sz w:val="26"/>
          <w:szCs w:val="26"/>
        </w:rPr>
      </w:pPr>
      <w:bookmarkStart w:id="272" w:name="_Toc169565333"/>
      <w:bookmarkStart w:id="273" w:name="_Toc169565449"/>
      <w:bookmarkStart w:id="274" w:name="_Toc169541723"/>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45</w:t>
      </w:r>
      <w:r w:rsidRPr="007308A4">
        <w:rPr>
          <w:sz w:val="26"/>
          <w:szCs w:val="26"/>
        </w:rPr>
        <w:fldChar w:fldCharType="end"/>
      </w:r>
      <w:r w:rsidRPr="007308A4">
        <w:rPr>
          <w:sz w:val="26"/>
          <w:szCs w:val="26"/>
        </w:rPr>
        <w:t>. Quản lí</w:t>
      </w:r>
      <w:r w:rsidR="00810DCD" w:rsidRPr="007308A4">
        <w:rPr>
          <w:sz w:val="26"/>
          <w:szCs w:val="26"/>
        </w:rPr>
        <w:t xml:space="preserve"> tài khoản</w:t>
      </w:r>
      <w:r w:rsidRPr="007308A4">
        <w:rPr>
          <w:sz w:val="26"/>
          <w:szCs w:val="26"/>
        </w:rPr>
        <w:t xml:space="preserve"> người </w:t>
      </w:r>
      <w:r w:rsidR="00CC1814" w:rsidRPr="007308A4">
        <w:rPr>
          <w:sz w:val="26"/>
          <w:szCs w:val="26"/>
        </w:rPr>
        <w:t>dung (Master)</w:t>
      </w:r>
      <w:bookmarkEnd w:id="272"/>
      <w:bookmarkEnd w:id="273"/>
      <w:bookmarkEnd w:id="274"/>
    </w:p>
    <w:p w14:paraId="19E467DE" w14:textId="460DB107" w:rsidR="30BBC8E7" w:rsidRDefault="30BBC8E7" w:rsidP="007308A4">
      <w:pPr>
        <w:pStyle w:val="Heading3"/>
        <w:spacing w:line="360" w:lineRule="auto"/>
        <w:rPr>
          <w:szCs w:val="26"/>
        </w:rPr>
      </w:pPr>
      <w:bookmarkStart w:id="275" w:name="_Toc169563365"/>
      <w:bookmarkStart w:id="276" w:name="_Toc169539519"/>
      <w:bookmarkStart w:id="277" w:name="_Toc169542385"/>
      <w:r w:rsidRPr="54BFA819">
        <w:rPr>
          <w:szCs w:val="26"/>
        </w:rPr>
        <w:t>4.2.</w:t>
      </w:r>
      <w:r w:rsidR="00BA03A7" w:rsidRPr="54BFA819">
        <w:rPr>
          <w:szCs w:val="26"/>
        </w:rPr>
        <w:t>3</w:t>
      </w:r>
      <w:r w:rsidRPr="54BFA819">
        <w:rPr>
          <w:szCs w:val="26"/>
        </w:rPr>
        <w:t xml:space="preserve">. </w:t>
      </w:r>
      <w:r w:rsidR="28356989" w:rsidRPr="54BFA819">
        <w:rPr>
          <w:szCs w:val="26"/>
        </w:rPr>
        <w:t xml:space="preserve">Quản lí sản phẩm (đổi </w:t>
      </w:r>
      <w:r w:rsidR="40E25EB4" w:rsidRPr="54BFA819">
        <w:rPr>
          <w:szCs w:val="26"/>
        </w:rPr>
        <w:t>quà</w:t>
      </w:r>
      <w:r w:rsidR="28356989" w:rsidRPr="54BFA819">
        <w:rPr>
          <w:szCs w:val="26"/>
        </w:rPr>
        <w:t>)</w:t>
      </w:r>
      <w:bookmarkEnd w:id="275"/>
      <w:bookmarkEnd w:id="276"/>
      <w:bookmarkEnd w:id="277"/>
    </w:p>
    <w:p w14:paraId="60382755" w14:textId="77777777" w:rsidR="00810DCD" w:rsidRDefault="40E25EB4" w:rsidP="007308A4">
      <w:pPr>
        <w:keepNext/>
        <w:spacing w:line="360" w:lineRule="auto"/>
      </w:pPr>
      <w:r>
        <w:rPr>
          <w:noProof/>
        </w:rPr>
        <w:drawing>
          <wp:inline distT="0" distB="0" distL="0" distR="0" wp14:anchorId="1718FF1C" wp14:editId="08B46B8D">
            <wp:extent cx="5724524" cy="3114675"/>
            <wp:effectExtent l="0" t="0" r="0" b="0"/>
            <wp:docPr id="1377193818" name="Picture 137719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1938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2A9C0A86" w14:textId="158CCB8D" w:rsidR="40E25EB4" w:rsidRPr="007308A4" w:rsidRDefault="00810DCD" w:rsidP="007308A4">
      <w:pPr>
        <w:pStyle w:val="Caption"/>
        <w:spacing w:line="360" w:lineRule="auto"/>
        <w:jc w:val="center"/>
        <w:rPr>
          <w:sz w:val="26"/>
          <w:szCs w:val="26"/>
        </w:rPr>
      </w:pPr>
      <w:bookmarkStart w:id="278" w:name="_Toc169565334"/>
      <w:bookmarkStart w:id="279" w:name="_Toc169565450"/>
      <w:bookmarkStart w:id="280" w:name="_Toc169541724"/>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46</w:t>
      </w:r>
      <w:r w:rsidRPr="007308A4">
        <w:rPr>
          <w:sz w:val="26"/>
          <w:szCs w:val="26"/>
        </w:rPr>
        <w:fldChar w:fldCharType="end"/>
      </w:r>
      <w:r w:rsidRPr="007308A4">
        <w:rPr>
          <w:sz w:val="26"/>
          <w:szCs w:val="26"/>
        </w:rPr>
        <w:t>. Quản lí sản phẩm</w:t>
      </w:r>
      <w:r w:rsidR="00CC1814" w:rsidRPr="007308A4">
        <w:rPr>
          <w:sz w:val="26"/>
          <w:szCs w:val="26"/>
        </w:rPr>
        <w:t xml:space="preserve"> (Master)</w:t>
      </w:r>
      <w:bookmarkEnd w:id="278"/>
      <w:bookmarkEnd w:id="279"/>
      <w:bookmarkEnd w:id="280"/>
    </w:p>
    <w:p w14:paraId="6065CB91" w14:textId="29DE921B" w:rsidR="40E25EB4" w:rsidRDefault="48F57972" w:rsidP="007308A4">
      <w:pPr>
        <w:pStyle w:val="Heading3"/>
        <w:spacing w:line="360" w:lineRule="auto"/>
        <w:rPr>
          <w:szCs w:val="26"/>
        </w:rPr>
      </w:pPr>
      <w:bookmarkStart w:id="281" w:name="_Toc169563366"/>
      <w:bookmarkStart w:id="282" w:name="_Toc169539520"/>
      <w:bookmarkStart w:id="283" w:name="_Toc169542386"/>
      <w:r w:rsidRPr="54BFA819">
        <w:rPr>
          <w:szCs w:val="26"/>
        </w:rPr>
        <w:lastRenderedPageBreak/>
        <w:t>4.2.</w:t>
      </w:r>
      <w:r w:rsidR="00BA03A7" w:rsidRPr="54BFA819">
        <w:rPr>
          <w:szCs w:val="26"/>
        </w:rPr>
        <w:t>4</w:t>
      </w:r>
      <w:r w:rsidRPr="54BFA819">
        <w:rPr>
          <w:szCs w:val="26"/>
        </w:rPr>
        <w:t>. Quản lí bàn</w:t>
      </w:r>
      <w:bookmarkEnd w:id="281"/>
      <w:bookmarkEnd w:id="282"/>
      <w:bookmarkEnd w:id="283"/>
    </w:p>
    <w:p w14:paraId="6106EDEA" w14:textId="77777777" w:rsidR="00810DCD" w:rsidRDefault="48F57972" w:rsidP="007308A4">
      <w:pPr>
        <w:keepNext/>
        <w:spacing w:line="360" w:lineRule="auto"/>
      </w:pPr>
      <w:r>
        <w:rPr>
          <w:noProof/>
        </w:rPr>
        <w:drawing>
          <wp:inline distT="0" distB="0" distL="0" distR="0" wp14:anchorId="7B562C0D" wp14:editId="5611ECC0">
            <wp:extent cx="5724524" cy="3114675"/>
            <wp:effectExtent l="0" t="0" r="0" b="0"/>
            <wp:docPr id="935894602" name="Picture 93589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89460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299A0B8A" w14:textId="09593DE8" w:rsidR="48F57972" w:rsidRPr="007308A4" w:rsidRDefault="00810DCD" w:rsidP="007308A4">
      <w:pPr>
        <w:pStyle w:val="Caption"/>
        <w:spacing w:line="360" w:lineRule="auto"/>
        <w:jc w:val="center"/>
        <w:rPr>
          <w:sz w:val="26"/>
          <w:szCs w:val="26"/>
        </w:rPr>
      </w:pPr>
      <w:bookmarkStart w:id="284" w:name="_Toc169565335"/>
      <w:bookmarkStart w:id="285" w:name="_Toc169565451"/>
      <w:bookmarkStart w:id="286" w:name="_Toc169541725"/>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47</w:t>
      </w:r>
      <w:r w:rsidRPr="007308A4">
        <w:rPr>
          <w:sz w:val="26"/>
          <w:szCs w:val="26"/>
        </w:rPr>
        <w:fldChar w:fldCharType="end"/>
      </w:r>
      <w:r w:rsidRPr="007308A4">
        <w:rPr>
          <w:sz w:val="26"/>
          <w:szCs w:val="26"/>
        </w:rPr>
        <w:t>. Quản lí hóa đơn</w:t>
      </w:r>
      <w:r w:rsidR="00CC1814" w:rsidRPr="007308A4">
        <w:rPr>
          <w:sz w:val="26"/>
          <w:szCs w:val="26"/>
        </w:rPr>
        <w:t xml:space="preserve"> (Master)</w:t>
      </w:r>
      <w:bookmarkEnd w:id="284"/>
      <w:bookmarkEnd w:id="285"/>
      <w:bookmarkEnd w:id="286"/>
    </w:p>
    <w:p w14:paraId="61B6C441" w14:textId="0CF1FD1B" w:rsidR="14F28AE1" w:rsidRDefault="14F28AE1" w:rsidP="007308A4">
      <w:pPr>
        <w:pStyle w:val="Heading3"/>
        <w:spacing w:line="360" w:lineRule="auto"/>
        <w:rPr>
          <w:szCs w:val="26"/>
        </w:rPr>
      </w:pPr>
      <w:bookmarkStart w:id="287" w:name="_Toc169563367"/>
      <w:bookmarkStart w:id="288" w:name="_Toc169539521"/>
      <w:bookmarkStart w:id="289" w:name="_Toc169542387"/>
      <w:r w:rsidRPr="54BFA819">
        <w:rPr>
          <w:szCs w:val="26"/>
        </w:rPr>
        <w:t>4.2.</w:t>
      </w:r>
      <w:r w:rsidR="00BA03A7" w:rsidRPr="54BFA819">
        <w:rPr>
          <w:szCs w:val="26"/>
        </w:rPr>
        <w:t>5</w:t>
      </w:r>
      <w:r w:rsidRPr="54BFA819">
        <w:rPr>
          <w:szCs w:val="26"/>
        </w:rPr>
        <w:t xml:space="preserve">. Quản lí </w:t>
      </w:r>
      <w:r w:rsidR="3616302E" w:rsidRPr="54BFA819">
        <w:rPr>
          <w:szCs w:val="26"/>
        </w:rPr>
        <w:t>nhân viên</w:t>
      </w:r>
      <w:bookmarkEnd w:id="287"/>
      <w:bookmarkEnd w:id="288"/>
      <w:bookmarkEnd w:id="289"/>
    </w:p>
    <w:p w14:paraId="1F3253D6" w14:textId="77777777" w:rsidR="00810DCD" w:rsidRDefault="3616302E" w:rsidP="007308A4">
      <w:pPr>
        <w:keepNext/>
        <w:spacing w:line="360" w:lineRule="auto"/>
      </w:pPr>
      <w:r>
        <w:rPr>
          <w:noProof/>
        </w:rPr>
        <w:drawing>
          <wp:inline distT="0" distB="0" distL="0" distR="0" wp14:anchorId="066AABAE" wp14:editId="41B84A94">
            <wp:extent cx="5724524" cy="3114675"/>
            <wp:effectExtent l="0" t="0" r="0" b="0"/>
            <wp:docPr id="1274925219" name="Picture 127492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92521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51412449" w14:textId="0CA45EE7" w:rsidR="3616302E" w:rsidRPr="007308A4" w:rsidRDefault="00810DCD" w:rsidP="007308A4">
      <w:pPr>
        <w:pStyle w:val="Caption"/>
        <w:spacing w:line="360" w:lineRule="auto"/>
        <w:jc w:val="center"/>
        <w:rPr>
          <w:sz w:val="26"/>
          <w:szCs w:val="26"/>
        </w:rPr>
      </w:pPr>
      <w:bookmarkStart w:id="290" w:name="_Toc169565336"/>
      <w:bookmarkStart w:id="291" w:name="_Toc169565452"/>
      <w:bookmarkStart w:id="292" w:name="_Toc169541726"/>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48</w:t>
      </w:r>
      <w:r w:rsidRPr="007308A4">
        <w:rPr>
          <w:sz w:val="26"/>
          <w:szCs w:val="26"/>
        </w:rPr>
        <w:fldChar w:fldCharType="end"/>
      </w:r>
      <w:r w:rsidRPr="007308A4">
        <w:rPr>
          <w:sz w:val="26"/>
          <w:szCs w:val="26"/>
        </w:rPr>
        <w:t>. Quản lí nhân viên</w:t>
      </w:r>
      <w:r w:rsidR="00CC1814" w:rsidRPr="007308A4">
        <w:rPr>
          <w:sz w:val="26"/>
          <w:szCs w:val="26"/>
        </w:rPr>
        <w:t xml:space="preserve"> (Master)</w:t>
      </w:r>
      <w:bookmarkEnd w:id="290"/>
      <w:bookmarkEnd w:id="291"/>
      <w:bookmarkEnd w:id="292"/>
    </w:p>
    <w:p w14:paraId="07FB682F" w14:textId="77777777" w:rsidR="00C46FCF" w:rsidRPr="00C46FCF" w:rsidRDefault="00C46FCF" w:rsidP="007308A4">
      <w:pPr>
        <w:spacing w:line="360" w:lineRule="auto"/>
      </w:pPr>
    </w:p>
    <w:p w14:paraId="23C21E4D" w14:textId="04D0A1D8" w:rsidR="00B636D0" w:rsidRPr="00B636D0" w:rsidRDefault="3616302E" w:rsidP="007308A4">
      <w:pPr>
        <w:pStyle w:val="Heading3"/>
        <w:spacing w:line="360" w:lineRule="auto"/>
        <w:rPr>
          <w:szCs w:val="26"/>
        </w:rPr>
      </w:pPr>
      <w:bookmarkStart w:id="293" w:name="_Toc169563368"/>
      <w:bookmarkStart w:id="294" w:name="_Toc169539522"/>
      <w:bookmarkStart w:id="295" w:name="_Toc169542388"/>
      <w:r w:rsidRPr="54BFA819">
        <w:rPr>
          <w:szCs w:val="26"/>
        </w:rPr>
        <w:lastRenderedPageBreak/>
        <w:t>4.2.</w:t>
      </w:r>
      <w:r w:rsidR="00BA03A7" w:rsidRPr="54BFA819">
        <w:rPr>
          <w:szCs w:val="26"/>
        </w:rPr>
        <w:t>6</w:t>
      </w:r>
      <w:r w:rsidRPr="54BFA819">
        <w:rPr>
          <w:szCs w:val="26"/>
        </w:rPr>
        <w:t>.</w:t>
      </w:r>
      <w:r w:rsidR="323F92EF" w:rsidRPr="54BFA819">
        <w:rPr>
          <w:szCs w:val="26"/>
        </w:rPr>
        <w:t xml:space="preserve"> Quản lí mèo</w:t>
      </w:r>
      <w:bookmarkEnd w:id="293"/>
      <w:bookmarkEnd w:id="294"/>
      <w:bookmarkEnd w:id="295"/>
    </w:p>
    <w:p w14:paraId="1D08CD1E" w14:textId="77777777" w:rsidR="00810DCD" w:rsidRDefault="323F92EF" w:rsidP="007308A4">
      <w:pPr>
        <w:keepNext/>
        <w:spacing w:line="360" w:lineRule="auto"/>
      </w:pPr>
      <w:r>
        <w:rPr>
          <w:noProof/>
        </w:rPr>
        <w:drawing>
          <wp:inline distT="0" distB="0" distL="0" distR="0" wp14:anchorId="1C72A172" wp14:editId="7A1639E7">
            <wp:extent cx="5724524" cy="3114675"/>
            <wp:effectExtent l="0" t="0" r="0" b="0"/>
            <wp:docPr id="306426815" name="Picture 30642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4268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0E74DE0B" w14:textId="4D383510" w:rsidR="323F92EF" w:rsidRPr="007308A4" w:rsidRDefault="00810DCD" w:rsidP="007308A4">
      <w:pPr>
        <w:pStyle w:val="Caption"/>
        <w:spacing w:line="360" w:lineRule="auto"/>
        <w:jc w:val="center"/>
        <w:rPr>
          <w:sz w:val="26"/>
          <w:szCs w:val="26"/>
        </w:rPr>
      </w:pPr>
      <w:bookmarkStart w:id="296" w:name="_Toc169565337"/>
      <w:bookmarkStart w:id="297" w:name="_Toc169565453"/>
      <w:bookmarkStart w:id="298" w:name="_Toc169541727"/>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49</w:t>
      </w:r>
      <w:r w:rsidRPr="007308A4">
        <w:rPr>
          <w:sz w:val="26"/>
          <w:szCs w:val="26"/>
        </w:rPr>
        <w:fldChar w:fldCharType="end"/>
      </w:r>
      <w:r w:rsidRPr="007308A4">
        <w:rPr>
          <w:sz w:val="26"/>
          <w:szCs w:val="26"/>
        </w:rPr>
        <w:t>. Quản lí mèo</w:t>
      </w:r>
      <w:r w:rsidR="00CC1814" w:rsidRPr="007308A4">
        <w:rPr>
          <w:sz w:val="26"/>
          <w:szCs w:val="26"/>
        </w:rPr>
        <w:t xml:space="preserve"> (Master)</w:t>
      </w:r>
      <w:bookmarkEnd w:id="296"/>
      <w:bookmarkEnd w:id="297"/>
      <w:bookmarkEnd w:id="298"/>
    </w:p>
    <w:p w14:paraId="41165F2A" w14:textId="1B794C4B" w:rsidR="52D4889D" w:rsidRDefault="323F92EF" w:rsidP="007308A4">
      <w:pPr>
        <w:pStyle w:val="Heading3"/>
        <w:spacing w:line="360" w:lineRule="auto"/>
        <w:rPr>
          <w:szCs w:val="26"/>
        </w:rPr>
      </w:pPr>
      <w:bookmarkStart w:id="299" w:name="_Toc169563369"/>
      <w:bookmarkStart w:id="300" w:name="_Toc169539523"/>
      <w:bookmarkStart w:id="301" w:name="_Toc169542389"/>
      <w:r w:rsidRPr="54BFA819">
        <w:rPr>
          <w:szCs w:val="26"/>
        </w:rPr>
        <w:t>4.2.</w:t>
      </w:r>
      <w:r w:rsidR="00BA03A7" w:rsidRPr="54BFA819">
        <w:rPr>
          <w:szCs w:val="26"/>
        </w:rPr>
        <w:t>7</w:t>
      </w:r>
      <w:r w:rsidRPr="54BFA819">
        <w:rPr>
          <w:szCs w:val="26"/>
        </w:rPr>
        <w:t>.</w:t>
      </w:r>
      <w:r w:rsidR="52D4889D" w:rsidRPr="54BFA819">
        <w:rPr>
          <w:szCs w:val="26"/>
        </w:rPr>
        <w:t xml:space="preserve"> Quản lí hóa đơn</w:t>
      </w:r>
      <w:bookmarkEnd w:id="299"/>
      <w:bookmarkEnd w:id="300"/>
      <w:bookmarkEnd w:id="301"/>
    </w:p>
    <w:p w14:paraId="4B544AC8" w14:textId="77777777" w:rsidR="00810DCD" w:rsidRDefault="52D4889D" w:rsidP="007308A4">
      <w:pPr>
        <w:keepNext/>
        <w:spacing w:line="360" w:lineRule="auto"/>
      </w:pPr>
      <w:r>
        <w:rPr>
          <w:noProof/>
        </w:rPr>
        <w:drawing>
          <wp:inline distT="0" distB="0" distL="0" distR="0" wp14:anchorId="6D079355" wp14:editId="4E06E89A">
            <wp:extent cx="5724524" cy="3114675"/>
            <wp:effectExtent l="0" t="0" r="0" b="0"/>
            <wp:docPr id="118936354" name="Picture 11893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3635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1C03D7BD" w14:textId="53F894C3" w:rsidR="52D4889D" w:rsidRPr="007308A4" w:rsidRDefault="00810DCD" w:rsidP="007308A4">
      <w:pPr>
        <w:pStyle w:val="Caption"/>
        <w:spacing w:line="360" w:lineRule="auto"/>
        <w:jc w:val="center"/>
        <w:rPr>
          <w:sz w:val="26"/>
          <w:szCs w:val="26"/>
        </w:rPr>
      </w:pPr>
      <w:bookmarkStart w:id="302" w:name="_Toc169565338"/>
      <w:bookmarkStart w:id="303" w:name="_Toc169565454"/>
      <w:bookmarkStart w:id="304" w:name="_Toc169541728"/>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50</w:t>
      </w:r>
      <w:r w:rsidRPr="007308A4">
        <w:rPr>
          <w:sz w:val="26"/>
          <w:szCs w:val="26"/>
        </w:rPr>
        <w:fldChar w:fldCharType="end"/>
      </w:r>
      <w:r w:rsidRPr="007308A4">
        <w:rPr>
          <w:sz w:val="26"/>
          <w:szCs w:val="26"/>
        </w:rPr>
        <w:t>. Quản lí hóa đơn</w:t>
      </w:r>
      <w:r w:rsidR="00CC1814" w:rsidRPr="007308A4">
        <w:rPr>
          <w:sz w:val="26"/>
          <w:szCs w:val="26"/>
        </w:rPr>
        <w:t xml:space="preserve"> (Master)</w:t>
      </w:r>
      <w:bookmarkEnd w:id="302"/>
      <w:bookmarkEnd w:id="303"/>
      <w:bookmarkEnd w:id="304"/>
    </w:p>
    <w:p w14:paraId="77480E0D" w14:textId="53C7E765" w:rsidR="16731D6D" w:rsidRDefault="16731D6D" w:rsidP="007308A4">
      <w:pPr>
        <w:pStyle w:val="Heading3"/>
        <w:spacing w:line="360" w:lineRule="auto"/>
        <w:rPr>
          <w:szCs w:val="26"/>
        </w:rPr>
      </w:pPr>
      <w:bookmarkStart w:id="305" w:name="_Toc169563370"/>
      <w:bookmarkStart w:id="306" w:name="_Toc169539524"/>
      <w:bookmarkStart w:id="307" w:name="_Toc169542390"/>
      <w:r w:rsidRPr="54BFA819">
        <w:rPr>
          <w:szCs w:val="26"/>
        </w:rPr>
        <w:lastRenderedPageBreak/>
        <w:t>4.2.</w:t>
      </w:r>
      <w:r w:rsidR="00BA03A7" w:rsidRPr="54BFA819">
        <w:rPr>
          <w:szCs w:val="26"/>
        </w:rPr>
        <w:t>8</w:t>
      </w:r>
      <w:r w:rsidRPr="54BFA819">
        <w:rPr>
          <w:szCs w:val="26"/>
        </w:rPr>
        <w:t>. Quản lí khách hàng</w:t>
      </w:r>
      <w:bookmarkEnd w:id="305"/>
      <w:bookmarkEnd w:id="306"/>
      <w:bookmarkEnd w:id="307"/>
    </w:p>
    <w:p w14:paraId="41EEA228" w14:textId="77777777" w:rsidR="00810DCD" w:rsidRDefault="16731D6D" w:rsidP="007308A4">
      <w:pPr>
        <w:keepNext/>
        <w:spacing w:line="360" w:lineRule="auto"/>
      </w:pPr>
      <w:r>
        <w:rPr>
          <w:noProof/>
        </w:rPr>
        <w:drawing>
          <wp:inline distT="0" distB="0" distL="0" distR="0" wp14:anchorId="38D65403" wp14:editId="614FD0B7">
            <wp:extent cx="5724524" cy="3124200"/>
            <wp:effectExtent l="0" t="0" r="0" b="0"/>
            <wp:docPr id="1610569986" name="Picture 161056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56998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p>
    <w:p w14:paraId="1B759903" w14:textId="1EACC027" w:rsidR="21779401" w:rsidRPr="007308A4" w:rsidRDefault="00810DCD" w:rsidP="007308A4">
      <w:pPr>
        <w:pStyle w:val="Caption"/>
        <w:spacing w:line="360" w:lineRule="auto"/>
        <w:jc w:val="center"/>
        <w:rPr>
          <w:sz w:val="26"/>
          <w:szCs w:val="26"/>
        </w:rPr>
      </w:pPr>
      <w:bookmarkStart w:id="308" w:name="_Toc169565339"/>
      <w:bookmarkStart w:id="309" w:name="_Toc169565455"/>
      <w:bookmarkStart w:id="310" w:name="_Toc169541729"/>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51</w:t>
      </w:r>
      <w:r w:rsidRPr="007308A4">
        <w:rPr>
          <w:sz w:val="26"/>
          <w:szCs w:val="26"/>
        </w:rPr>
        <w:fldChar w:fldCharType="end"/>
      </w:r>
      <w:r w:rsidRPr="007308A4">
        <w:rPr>
          <w:sz w:val="26"/>
          <w:szCs w:val="26"/>
        </w:rPr>
        <w:t>. Quản lí khách hàng</w:t>
      </w:r>
      <w:r w:rsidR="00CC1814" w:rsidRPr="007308A4">
        <w:rPr>
          <w:sz w:val="26"/>
          <w:szCs w:val="26"/>
        </w:rPr>
        <w:t xml:space="preserve"> (Master)</w:t>
      </w:r>
      <w:bookmarkEnd w:id="308"/>
      <w:bookmarkEnd w:id="309"/>
      <w:bookmarkEnd w:id="310"/>
    </w:p>
    <w:p w14:paraId="381457C1" w14:textId="549A4267" w:rsidR="5B4B112E" w:rsidRDefault="21779401" w:rsidP="007308A4">
      <w:pPr>
        <w:pStyle w:val="Heading3"/>
        <w:spacing w:line="360" w:lineRule="auto"/>
        <w:rPr>
          <w:szCs w:val="26"/>
        </w:rPr>
      </w:pPr>
      <w:bookmarkStart w:id="311" w:name="_Toc169563371"/>
      <w:bookmarkStart w:id="312" w:name="_Toc169539525"/>
      <w:bookmarkStart w:id="313" w:name="_Toc169542391"/>
      <w:r w:rsidRPr="54BFA819">
        <w:rPr>
          <w:szCs w:val="26"/>
        </w:rPr>
        <w:t>4.2.</w:t>
      </w:r>
      <w:r w:rsidR="00BA03A7" w:rsidRPr="54BFA819">
        <w:rPr>
          <w:szCs w:val="26"/>
        </w:rPr>
        <w:t>9</w:t>
      </w:r>
      <w:r w:rsidRPr="54BFA819">
        <w:rPr>
          <w:szCs w:val="26"/>
        </w:rPr>
        <w:t xml:space="preserve">. Quản lí </w:t>
      </w:r>
      <w:r w:rsidR="5B4B112E" w:rsidRPr="54BFA819">
        <w:rPr>
          <w:szCs w:val="26"/>
        </w:rPr>
        <w:t>nước</w:t>
      </w:r>
      <w:bookmarkEnd w:id="311"/>
      <w:bookmarkEnd w:id="312"/>
      <w:bookmarkEnd w:id="313"/>
    </w:p>
    <w:p w14:paraId="3E1FE856" w14:textId="77777777" w:rsidR="00810DCD" w:rsidRDefault="5B4B112E" w:rsidP="007308A4">
      <w:pPr>
        <w:keepNext/>
        <w:spacing w:line="360" w:lineRule="auto"/>
      </w:pPr>
      <w:r>
        <w:rPr>
          <w:noProof/>
        </w:rPr>
        <w:drawing>
          <wp:inline distT="0" distB="0" distL="0" distR="0" wp14:anchorId="608B777E" wp14:editId="24EADDE8">
            <wp:extent cx="5724524" cy="3114675"/>
            <wp:effectExtent l="0" t="0" r="0" b="0"/>
            <wp:docPr id="422920466" name="Picture 42292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92046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63CCCFA0" w14:textId="6FC08602" w:rsidR="5B4B112E" w:rsidRPr="007308A4" w:rsidRDefault="00810DCD" w:rsidP="007308A4">
      <w:pPr>
        <w:pStyle w:val="Caption"/>
        <w:spacing w:line="360" w:lineRule="auto"/>
        <w:jc w:val="center"/>
        <w:rPr>
          <w:sz w:val="26"/>
          <w:szCs w:val="26"/>
        </w:rPr>
      </w:pPr>
      <w:bookmarkStart w:id="314" w:name="_Toc169565340"/>
      <w:bookmarkStart w:id="315" w:name="_Toc169565456"/>
      <w:bookmarkStart w:id="316" w:name="_Toc169541730"/>
      <w:r w:rsidRPr="007308A4">
        <w:rPr>
          <w:sz w:val="26"/>
          <w:szCs w:val="26"/>
        </w:rPr>
        <w:t xml:space="preserve">Hình </w:t>
      </w:r>
      <w:r w:rsidRPr="007308A4">
        <w:rPr>
          <w:sz w:val="26"/>
          <w:szCs w:val="26"/>
        </w:rPr>
        <w:fldChar w:fldCharType="begin"/>
      </w:r>
      <w:r w:rsidRPr="007308A4">
        <w:rPr>
          <w:sz w:val="26"/>
          <w:szCs w:val="26"/>
        </w:rPr>
        <w:instrText xml:space="preserve"> SEQ Hình \* ARABIC </w:instrText>
      </w:r>
      <w:r w:rsidRPr="007308A4">
        <w:rPr>
          <w:sz w:val="26"/>
          <w:szCs w:val="26"/>
        </w:rPr>
        <w:fldChar w:fldCharType="separate"/>
      </w:r>
      <w:r w:rsidR="00B326CA">
        <w:rPr>
          <w:noProof/>
          <w:sz w:val="26"/>
          <w:szCs w:val="26"/>
        </w:rPr>
        <w:t>52</w:t>
      </w:r>
      <w:r w:rsidRPr="007308A4">
        <w:rPr>
          <w:sz w:val="26"/>
          <w:szCs w:val="26"/>
        </w:rPr>
        <w:fldChar w:fldCharType="end"/>
      </w:r>
      <w:r w:rsidRPr="007308A4">
        <w:rPr>
          <w:sz w:val="26"/>
          <w:szCs w:val="26"/>
        </w:rPr>
        <w:t>. Quản lí nước</w:t>
      </w:r>
      <w:r w:rsidR="00CC1814" w:rsidRPr="007308A4">
        <w:rPr>
          <w:sz w:val="26"/>
          <w:szCs w:val="26"/>
        </w:rPr>
        <w:t xml:space="preserve"> (Master)</w:t>
      </w:r>
      <w:bookmarkEnd w:id="314"/>
      <w:bookmarkEnd w:id="315"/>
      <w:bookmarkEnd w:id="316"/>
    </w:p>
    <w:p w14:paraId="1F476098" w14:textId="4F910FD2" w:rsidR="5D37147A" w:rsidRDefault="5B4B112E" w:rsidP="007308A4">
      <w:pPr>
        <w:pStyle w:val="Heading3"/>
        <w:spacing w:line="360" w:lineRule="auto"/>
        <w:rPr>
          <w:szCs w:val="26"/>
        </w:rPr>
      </w:pPr>
      <w:bookmarkStart w:id="317" w:name="_Toc169563372"/>
      <w:bookmarkStart w:id="318" w:name="_Toc169539526"/>
      <w:bookmarkStart w:id="319" w:name="_Toc169542392"/>
      <w:r w:rsidRPr="54BFA819">
        <w:rPr>
          <w:szCs w:val="26"/>
        </w:rPr>
        <w:lastRenderedPageBreak/>
        <w:t>4.2.</w:t>
      </w:r>
      <w:r w:rsidR="00BA03A7" w:rsidRPr="54BFA819">
        <w:rPr>
          <w:szCs w:val="26"/>
        </w:rPr>
        <w:t xml:space="preserve">10. </w:t>
      </w:r>
      <w:r w:rsidR="5D37147A" w:rsidRPr="54BFA819">
        <w:rPr>
          <w:szCs w:val="26"/>
        </w:rPr>
        <w:t>Quản lí đánh giá</w:t>
      </w:r>
      <w:bookmarkEnd w:id="317"/>
      <w:bookmarkEnd w:id="318"/>
      <w:bookmarkEnd w:id="319"/>
    </w:p>
    <w:p w14:paraId="52A90BA1" w14:textId="77777777" w:rsidR="00C71AE7" w:rsidRDefault="5D37147A" w:rsidP="00C71AE7">
      <w:pPr>
        <w:keepNext/>
        <w:spacing w:line="360" w:lineRule="auto"/>
      </w:pPr>
      <w:r>
        <w:rPr>
          <w:noProof/>
        </w:rPr>
        <w:drawing>
          <wp:inline distT="0" distB="0" distL="0" distR="0" wp14:anchorId="54558F77" wp14:editId="17CCBFE8">
            <wp:extent cx="5724524" cy="3114675"/>
            <wp:effectExtent l="0" t="0" r="0" b="0"/>
            <wp:docPr id="2004357037" name="Picture 200435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35703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1046C445" w14:textId="2F101A46" w:rsidR="00810DCD" w:rsidRPr="00AA7B24" w:rsidRDefault="00C71AE7" w:rsidP="00C71AE7">
      <w:pPr>
        <w:pStyle w:val="Caption"/>
        <w:jc w:val="center"/>
        <w:rPr>
          <w:sz w:val="26"/>
          <w:szCs w:val="26"/>
        </w:rPr>
      </w:pPr>
      <w:bookmarkStart w:id="320" w:name="_Toc169541731"/>
      <w:r w:rsidRPr="00AA7B24">
        <w:rPr>
          <w:sz w:val="26"/>
          <w:szCs w:val="26"/>
        </w:rPr>
        <w:t xml:space="preserve">Hình </w:t>
      </w:r>
      <w:r w:rsidRPr="00AA7B24">
        <w:rPr>
          <w:sz w:val="26"/>
          <w:szCs w:val="26"/>
        </w:rPr>
        <w:fldChar w:fldCharType="begin"/>
      </w:r>
      <w:r w:rsidRPr="00AA7B24">
        <w:rPr>
          <w:sz w:val="26"/>
          <w:szCs w:val="26"/>
        </w:rPr>
        <w:instrText xml:space="preserve"> SEQ Hình \* ARABIC </w:instrText>
      </w:r>
      <w:r w:rsidRPr="00AA7B24">
        <w:rPr>
          <w:sz w:val="26"/>
          <w:szCs w:val="26"/>
        </w:rPr>
        <w:fldChar w:fldCharType="separate"/>
      </w:r>
      <w:r w:rsidR="00B326CA">
        <w:rPr>
          <w:noProof/>
          <w:sz w:val="26"/>
          <w:szCs w:val="26"/>
        </w:rPr>
        <w:t>53</w:t>
      </w:r>
      <w:r w:rsidRPr="00AA7B24">
        <w:rPr>
          <w:sz w:val="26"/>
          <w:szCs w:val="26"/>
        </w:rPr>
        <w:fldChar w:fldCharType="end"/>
      </w:r>
      <w:r w:rsidRPr="00AA7B24">
        <w:rPr>
          <w:sz w:val="26"/>
          <w:szCs w:val="26"/>
        </w:rPr>
        <w:t>. Quản lí đánh giá (Master)</w:t>
      </w:r>
      <w:bookmarkEnd w:id="320"/>
    </w:p>
    <w:p w14:paraId="74762D0A" w14:textId="47609BD9" w:rsidR="00A458E6" w:rsidRPr="007308A4" w:rsidRDefault="00A458E6" w:rsidP="003E17DE">
      <w:pPr>
        <w:pStyle w:val="Heading1"/>
        <w:spacing w:line="360" w:lineRule="auto"/>
        <w:jc w:val="both"/>
        <w:rPr>
          <w:rFonts w:cs="Times New Roman"/>
          <w:sz w:val="26"/>
          <w:szCs w:val="26"/>
        </w:rPr>
      </w:pPr>
      <w:r w:rsidRPr="007308A4">
        <w:rPr>
          <w:rFonts w:cs="Times New Roman"/>
          <w:sz w:val="26"/>
          <w:szCs w:val="26"/>
          <w:lang w:val="vi-VN"/>
        </w:rPr>
        <w:br w:type="page"/>
      </w:r>
      <w:bookmarkStart w:id="321" w:name="_Toc169563373"/>
      <w:bookmarkStart w:id="322" w:name="_Toc169539527"/>
      <w:bookmarkStart w:id="323" w:name="_Toc169542393"/>
      <w:r w:rsidRPr="007308A4">
        <w:rPr>
          <w:rFonts w:cs="Times New Roman"/>
          <w:sz w:val="26"/>
          <w:szCs w:val="26"/>
          <w:lang w:val="vi-VN"/>
        </w:rPr>
        <w:lastRenderedPageBreak/>
        <w:t xml:space="preserve">CHƯƠNG </w:t>
      </w:r>
      <w:r w:rsidRPr="007308A4">
        <w:rPr>
          <w:rFonts w:cs="Times New Roman"/>
          <w:sz w:val="26"/>
          <w:szCs w:val="26"/>
        </w:rPr>
        <w:t>V</w:t>
      </w:r>
      <w:r w:rsidRPr="007308A4">
        <w:rPr>
          <w:rFonts w:cs="Times New Roman"/>
          <w:sz w:val="26"/>
          <w:szCs w:val="26"/>
          <w:lang w:val="vi-VN"/>
        </w:rPr>
        <w:t xml:space="preserve">: </w:t>
      </w:r>
      <w:r w:rsidR="00C27453" w:rsidRPr="007308A4">
        <w:rPr>
          <w:rFonts w:cs="Times New Roman"/>
          <w:sz w:val="26"/>
          <w:szCs w:val="26"/>
        </w:rPr>
        <w:t>KẾT LUẬN VÀ HƯỚNG PHÁT TRIỂN</w:t>
      </w:r>
      <w:bookmarkEnd w:id="321"/>
      <w:bookmarkEnd w:id="322"/>
      <w:bookmarkEnd w:id="323"/>
    </w:p>
    <w:p w14:paraId="297403BE" w14:textId="4500C17D" w:rsidR="00201E9A" w:rsidRPr="007308A4" w:rsidRDefault="00305581" w:rsidP="007308A4">
      <w:pPr>
        <w:pStyle w:val="Heading2"/>
        <w:spacing w:line="360" w:lineRule="auto"/>
        <w:rPr>
          <w:rFonts w:cs="Times New Roman"/>
          <w:szCs w:val="26"/>
        </w:rPr>
      </w:pPr>
      <w:bookmarkStart w:id="324" w:name="_Toc169563374"/>
      <w:bookmarkStart w:id="325" w:name="_Toc169539528"/>
      <w:bookmarkStart w:id="326" w:name="_Toc169542394"/>
      <w:r>
        <w:rPr>
          <w:rFonts w:cs="Times New Roman"/>
          <w:szCs w:val="26"/>
        </w:rPr>
        <w:t>5</w:t>
      </w:r>
      <w:r w:rsidR="00201E9A" w:rsidRPr="007308A4">
        <w:rPr>
          <w:rFonts w:cs="Times New Roman"/>
          <w:szCs w:val="26"/>
        </w:rPr>
        <w:t>.1. Kết quả đạt được</w:t>
      </w:r>
      <w:bookmarkEnd w:id="324"/>
      <w:bookmarkEnd w:id="325"/>
      <w:bookmarkEnd w:id="326"/>
    </w:p>
    <w:p w14:paraId="62C04991" w14:textId="70E29D05" w:rsidR="00201E9A" w:rsidRPr="00201E9A" w:rsidRDefault="00201E9A" w:rsidP="007308A4">
      <w:pPr>
        <w:spacing w:line="360" w:lineRule="auto"/>
      </w:pPr>
      <w:r>
        <w:t>-</w:t>
      </w:r>
      <w:r w:rsidRPr="00201E9A">
        <w:t xml:space="preserve"> Vận dụng lý thuyết môn học</w:t>
      </w:r>
      <w:r w:rsidR="000F73BA">
        <w:t xml:space="preserve"> trước đó như Lập trình hướng đối tượng, Cơ sở dữ liệu, Mật Mã Học, </w:t>
      </w:r>
      <w:r w:rsidRPr="00201E9A">
        <w:t xml:space="preserve">cũng như Lập trình </w:t>
      </w:r>
      <w:r w:rsidR="000F73BA">
        <w:t>M</w:t>
      </w:r>
      <w:r w:rsidRPr="00201E9A">
        <w:t xml:space="preserve">ạng </w:t>
      </w:r>
      <w:r w:rsidR="000F73BA">
        <w:t>C</w:t>
      </w:r>
      <w:r w:rsidRPr="00201E9A">
        <w:t>ăn bản vào thực tiễn.</w:t>
      </w:r>
    </w:p>
    <w:p w14:paraId="05D32CB3" w14:textId="332EDD75" w:rsidR="00201E9A" w:rsidRPr="00201E9A" w:rsidRDefault="00201E9A" w:rsidP="007308A4">
      <w:pPr>
        <w:spacing w:line="360" w:lineRule="auto"/>
      </w:pPr>
      <w:r>
        <w:t>-</w:t>
      </w:r>
      <w:r w:rsidRPr="00201E9A">
        <w:t xml:space="preserve"> Học hỏi được nhiều kinh nghiệm trong hoạt động làm việc nhóm, ngoài ra hiểu biết hơn về công việc quản lý ngoài thực tế.</w:t>
      </w:r>
    </w:p>
    <w:p w14:paraId="11668D85" w14:textId="4B931599" w:rsidR="00201E9A" w:rsidRPr="00201E9A" w:rsidRDefault="00201E9A" w:rsidP="007308A4">
      <w:pPr>
        <w:spacing w:line="360" w:lineRule="auto"/>
      </w:pPr>
      <w:r>
        <w:t>-</w:t>
      </w:r>
      <w:r w:rsidRPr="00201E9A">
        <w:t xml:space="preserve"> Mở rộng kiến thức về mô hình Client – Server </w:t>
      </w:r>
      <w:r>
        <w:t>và một số giao thức khác liên quan về mạng như: HTTPS, TCP,…</w:t>
      </w:r>
    </w:p>
    <w:p w14:paraId="66B1E766" w14:textId="61464CF9" w:rsidR="00201E9A" w:rsidRPr="007308A4" w:rsidRDefault="00305581" w:rsidP="007308A4">
      <w:pPr>
        <w:pStyle w:val="Heading2"/>
        <w:spacing w:line="360" w:lineRule="auto"/>
        <w:rPr>
          <w:rFonts w:cs="Times New Roman"/>
          <w:szCs w:val="26"/>
        </w:rPr>
      </w:pPr>
      <w:bookmarkStart w:id="327" w:name="_Toc169563375"/>
      <w:bookmarkStart w:id="328" w:name="_Toc169539529"/>
      <w:bookmarkStart w:id="329" w:name="_Toc169542395"/>
      <w:r>
        <w:rPr>
          <w:rFonts w:cs="Times New Roman"/>
          <w:szCs w:val="26"/>
        </w:rPr>
        <w:t>5</w:t>
      </w:r>
      <w:r w:rsidR="00201E9A" w:rsidRPr="007308A4">
        <w:rPr>
          <w:rFonts w:cs="Times New Roman"/>
          <w:szCs w:val="26"/>
        </w:rPr>
        <w:t>.2. Hạn chế</w:t>
      </w:r>
      <w:bookmarkEnd w:id="327"/>
      <w:bookmarkEnd w:id="328"/>
      <w:bookmarkEnd w:id="329"/>
    </w:p>
    <w:p w14:paraId="63580F16" w14:textId="1DE7D81F" w:rsidR="00201E9A" w:rsidRPr="00201E9A" w:rsidRDefault="00201E9A" w:rsidP="007308A4">
      <w:pPr>
        <w:spacing w:line="360" w:lineRule="auto"/>
      </w:pPr>
      <w:r>
        <w:t>-</w:t>
      </w:r>
      <w:r w:rsidRPr="00201E9A">
        <w:t xml:space="preserve"> </w:t>
      </w:r>
      <w:r>
        <w:t>Chưa tối ưu được HiDPI cho các thiết bị có màn hình sắc nét hơn.</w:t>
      </w:r>
    </w:p>
    <w:p w14:paraId="44479DED" w14:textId="5FD9727F" w:rsidR="00201E9A" w:rsidRPr="00201E9A" w:rsidRDefault="00201E9A" w:rsidP="007308A4">
      <w:pPr>
        <w:spacing w:line="360" w:lineRule="auto"/>
      </w:pPr>
      <w:r>
        <w:t xml:space="preserve">- </w:t>
      </w:r>
      <w:r w:rsidRPr="00201E9A">
        <w:t>Một số lỗi logic mà nhóm vẫn chưa thể khắc phục kịp thời.</w:t>
      </w:r>
    </w:p>
    <w:p w14:paraId="34373EB6" w14:textId="77777777" w:rsidR="00201E9A" w:rsidRPr="00201E9A" w:rsidRDefault="00201E9A" w:rsidP="007308A4">
      <w:pPr>
        <w:spacing w:line="360" w:lineRule="auto"/>
      </w:pPr>
    </w:p>
    <w:p w14:paraId="487FEDAD" w14:textId="6920202D" w:rsidR="00201E9A" w:rsidRPr="007308A4" w:rsidRDefault="00305581" w:rsidP="007308A4">
      <w:pPr>
        <w:pStyle w:val="Heading2"/>
        <w:spacing w:line="360" w:lineRule="auto"/>
        <w:rPr>
          <w:rFonts w:cs="Times New Roman"/>
          <w:szCs w:val="26"/>
        </w:rPr>
      </w:pPr>
      <w:bookmarkStart w:id="330" w:name="_Toc169563376"/>
      <w:bookmarkStart w:id="331" w:name="_Toc169539530"/>
      <w:bookmarkStart w:id="332" w:name="_Toc169542396"/>
      <w:r>
        <w:rPr>
          <w:rFonts w:cs="Times New Roman"/>
          <w:szCs w:val="26"/>
        </w:rPr>
        <w:t>5</w:t>
      </w:r>
      <w:r w:rsidR="00201E9A" w:rsidRPr="007308A4">
        <w:rPr>
          <w:rFonts w:cs="Times New Roman"/>
          <w:szCs w:val="26"/>
        </w:rPr>
        <w:t>.3. Hướng phát triển trong tương lai</w:t>
      </w:r>
      <w:bookmarkEnd w:id="330"/>
      <w:bookmarkEnd w:id="331"/>
      <w:bookmarkEnd w:id="332"/>
    </w:p>
    <w:p w14:paraId="6ECDED8C" w14:textId="07B6CC5E" w:rsidR="00201E9A" w:rsidRPr="00201E9A" w:rsidRDefault="000F73BA" w:rsidP="007308A4">
      <w:pPr>
        <w:spacing w:line="360" w:lineRule="auto"/>
      </w:pPr>
      <w:r>
        <w:t>-</w:t>
      </w:r>
      <w:r w:rsidR="00201E9A" w:rsidRPr="00201E9A">
        <w:t xml:space="preserve"> Giải quyết được các lỗi logic mà người dùng có thể gặp phải trong quá trình trải nghiệm ứng dụng.</w:t>
      </w:r>
    </w:p>
    <w:p w14:paraId="6D1EFCAE" w14:textId="0C44F2F2" w:rsidR="00201E9A" w:rsidRDefault="000F73BA" w:rsidP="007308A4">
      <w:pPr>
        <w:spacing w:line="360" w:lineRule="auto"/>
      </w:pPr>
      <w:r>
        <w:t>-</w:t>
      </w:r>
      <w:r w:rsidR="00201E9A" w:rsidRPr="00201E9A">
        <w:t xml:space="preserve"> </w:t>
      </w:r>
      <w:r>
        <w:t>Thiết kế giao diện cho Mobile (iOS, Android) và Tablet (iPadOS, OneUI)</w:t>
      </w:r>
      <w:r w:rsidR="00201E9A" w:rsidRPr="00201E9A">
        <w:t>.</w:t>
      </w:r>
    </w:p>
    <w:p w14:paraId="10A05475" w14:textId="10CEDD3F" w:rsidR="000F73BA" w:rsidRPr="00201E9A" w:rsidRDefault="000F73BA" w:rsidP="007308A4">
      <w:pPr>
        <w:spacing w:line="360" w:lineRule="auto"/>
      </w:pPr>
      <w:r>
        <w:t>- Phát triển ứng dụng cho hệ điều hành macOS.</w:t>
      </w:r>
    </w:p>
    <w:p w14:paraId="58D0A3E8" w14:textId="3482916D" w:rsidR="00201E9A" w:rsidRPr="00201E9A" w:rsidRDefault="000F73BA" w:rsidP="007308A4">
      <w:pPr>
        <w:spacing w:line="360" w:lineRule="auto"/>
      </w:pPr>
      <w:r>
        <w:t xml:space="preserve">- </w:t>
      </w:r>
      <w:r w:rsidR="00201E9A" w:rsidRPr="00201E9A">
        <w:t>Bổ sung thêm một số chức năng để chương trình ngày càng hoàn thiện hơn.</w:t>
      </w:r>
    </w:p>
    <w:p w14:paraId="572CEF7E" w14:textId="4C32AF2A" w:rsidR="00201E9A" w:rsidRPr="00201E9A" w:rsidRDefault="000F73BA" w:rsidP="007308A4">
      <w:pPr>
        <w:spacing w:line="360" w:lineRule="auto"/>
      </w:pPr>
      <w:r>
        <w:t>-</w:t>
      </w:r>
      <w:r w:rsidR="00201E9A" w:rsidRPr="00201E9A">
        <w:t xml:space="preserve"> Hoàn thiện tốt hơn về phần lập trình bằng ngôn ngữ C# và ngôn ngữ truy vấn dữ liệu.</w:t>
      </w:r>
    </w:p>
    <w:p w14:paraId="65B629F7" w14:textId="44E61228" w:rsidR="00201E9A" w:rsidRPr="00201E9A" w:rsidRDefault="000F73BA" w:rsidP="00093D23">
      <w:pPr>
        <w:spacing w:line="360" w:lineRule="auto"/>
      </w:pPr>
      <w:r>
        <w:t>-</w:t>
      </w:r>
      <w:r w:rsidR="00201E9A" w:rsidRPr="00201E9A">
        <w:t xml:space="preserve"> Triển khai ứng dụng trên Internet để có thể tiếp cận được tới nhiều đối tượng khách hàng hơn.</w:t>
      </w:r>
    </w:p>
    <w:p w14:paraId="578EF0B4" w14:textId="1C9BC316" w:rsidR="00810DCD" w:rsidRPr="00093D23" w:rsidRDefault="00093D23" w:rsidP="00093D23">
      <w:pPr>
        <w:spacing w:line="360" w:lineRule="auto"/>
        <w:jc w:val="center"/>
        <w:rPr>
          <w:b/>
        </w:rPr>
      </w:pPr>
      <w:r w:rsidRPr="00093D23">
        <w:rPr>
          <w:b/>
          <w:bCs/>
        </w:rPr>
        <w:t>---</w:t>
      </w:r>
      <w:r w:rsidR="0056346C">
        <w:rPr>
          <w:b/>
          <w:bCs/>
        </w:rPr>
        <w:t xml:space="preserve"> </w:t>
      </w:r>
      <w:r w:rsidRPr="00093D23">
        <w:rPr>
          <w:b/>
          <w:bCs/>
        </w:rPr>
        <w:t>HẾT</w:t>
      </w:r>
      <w:r w:rsidR="0056346C">
        <w:rPr>
          <w:b/>
          <w:bCs/>
        </w:rPr>
        <w:t xml:space="preserve"> </w:t>
      </w:r>
      <w:r w:rsidRPr="00093D23">
        <w:rPr>
          <w:b/>
          <w:bCs/>
        </w:rPr>
        <w:t>---</w:t>
      </w:r>
    </w:p>
    <w:sectPr w:rsidR="00810DCD" w:rsidRPr="00093D23" w:rsidSect="00AB400B">
      <w:footerReference w:type="default" r:id="rId7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C1B74" w14:textId="77777777" w:rsidR="00596B04" w:rsidRDefault="00596B04" w:rsidP="00802540">
      <w:pPr>
        <w:spacing w:after="0" w:line="240" w:lineRule="auto"/>
      </w:pPr>
      <w:r>
        <w:separator/>
      </w:r>
    </w:p>
  </w:endnote>
  <w:endnote w:type="continuationSeparator" w:id="0">
    <w:p w14:paraId="2F98A1D1" w14:textId="77777777" w:rsidR="00596B04" w:rsidRDefault="00596B04" w:rsidP="00802540">
      <w:pPr>
        <w:spacing w:after="0" w:line="240" w:lineRule="auto"/>
      </w:pPr>
      <w:r>
        <w:continuationSeparator/>
      </w:r>
    </w:p>
  </w:endnote>
  <w:endnote w:type="continuationNotice" w:id="1">
    <w:p w14:paraId="30E46B92" w14:textId="77777777" w:rsidR="00596B04" w:rsidRDefault="00596B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BoldItalicMT">
    <w:altName w:val="Times New Roman"/>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0B8110" w14:textId="1E72052B" w:rsidR="00AB400B" w:rsidRDefault="00AB400B">
    <w:pPr>
      <w:pStyle w:val="Footer"/>
      <w:jc w:val="center"/>
    </w:pPr>
    <w:r>
      <w:t xml:space="preserve">Trang </w:t>
    </w:r>
    <w:sdt>
      <w:sdtPr>
        <w:id w:val="-18806752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9C66E4" w14:textId="77777777" w:rsidR="00802540" w:rsidRDefault="008025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39D75" w14:textId="2419B0DA" w:rsidR="0087573E" w:rsidRDefault="0087573E">
    <w:pPr>
      <w:pStyle w:val="Footer"/>
      <w:jc w:val="right"/>
    </w:pPr>
  </w:p>
  <w:p w14:paraId="0D365DBA" w14:textId="77777777" w:rsidR="001F6BC1" w:rsidRDefault="001F6B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3733B" w14:textId="77777777" w:rsidR="00AB400B" w:rsidRPr="00AB400B" w:rsidRDefault="00AB400B">
    <w:pPr>
      <w:pStyle w:val="Footer"/>
      <w:jc w:val="center"/>
      <w:rPr>
        <w:b/>
        <w:bCs/>
      </w:rPr>
    </w:pPr>
  </w:p>
  <w:p w14:paraId="5B388263" w14:textId="77777777" w:rsidR="00AB400B" w:rsidRPr="00AB400B" w:rsidRDefault="00AB400B">
    <w:pPr>
      <w:pStyle w:val="Footer"/>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A4B0E" w14:textId="77777777" w:rsidR="00897319" w:rsidRPr="00897319" w:rsidRDefault="00897319">
    <w:pPr>
      <w:pStyle w:val="Footer"/>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1082103050"/>
      <w:docPartObj>
        <w:docPartGallery w:val="Page Numbers (Bottom of Page)"/>
        <w:docPartUnique/>
      </w:docPartObj>
    </w:sdtPr>
    <w:sdtEndPr>
      <w:rPr>
        <w:noProof/>
      </w:rPr>
    </w:sdtEndPr>
    <w:sdtContent>
      <w:p w14:paraId="55331583" w14:textId="77777777" w:rsidR="00AB400B" w:rsidRPr="00AB400B" w:rsidRDefault="00AB400B">
        <w:pPr>
          <w:pStyle w:val="Footer"/>
          <w:jc w:val="center"/>
          <w:rPr>
            <w:b/>
            <w:bCs/>
          </w:rPr>
        </w:pPr>
        <w:r w:rsidRPr="00AB400B">
          <w:rPr>
            <w:b/>
            <w:bCs/>
          </w:rPr>
          <w:t xml:space="preserve">Trang </w:t>
        </w:r>
        <w:r w:rsidRPr="00AB400B">
          <w:rPr>
            <w:b/>
            <w:bCs/>
          </w:rPr>
          <w:fldChar w:fldCharType="begin"/>
        </w:r>
        <w:r w:rsidRPr="00AB400B">
          <w:rPr>
            <w:b/>
            <w:bCs/>
          </w:rPr>
          <w:instrText xml:space="preserve"> PAGE   \* MERGEFORMAT </w:instrText>
        </w:r>
        <w:r w:rsidRPr="00AB400B">
          <w:rPr>
            <w:b/>
            <w:bCs/>
          </w:rPr>
          <w:fldChar w:fldCharType="separate"/>
        </w:r>
        <w:r w:rsidRPr="00AB400B">
          <w:rPr>
            <w:b/>
            <w:bCs/>
            <w:noProof/>
          </w:rPr>
          <w:t>2</w:t>
        </w:r>
        <w:r w:rsidRPr="00AB400B">
          <w:rPr>
            <w:b/>
            <w:bCs/>
            <w:noProof/>
          </w:rPr>
          <w:fldChar w:fldCharType="end"/>
        </w:r>
      </w:p>
    </w:sdtContent>
  </w:sdt>
  <w:p w14:paraId="23CD1E74" w14:textId="77777777" w:rsidR="00AB400B" w:rsidRPr="00AB400B" w:rsidRDefault="00AB400B">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F1918F" w14:textId="77777777" w:rsidR="00596B04" w:rsidRDefault="00596B04" w:rsidP="00802540">
      <w:pPr>
        <w:spacing w:after="0" w:line="240" w:lineRule="auto"/>
      </w:pPr>
      <w:r>
        <w:separator/>
      </w:r>
    </w:p>
  </w:footnote>
  <w:footnote w:type="continuationSeparator" w:id="0">
    <w:p w14:paraId="581AE682" w14:textId="77777777" w:rsidR="00596B04" w:rsidRDefault="00596B04" w:rsidP="00802540">
      <w:pPr>
        <w:spacing w:after="0" w:line="240" w:lineRule="auto"/>
      </w:pPr>
      <w:r>
        <w:continuationSeparator/>
      </w:r>
    </w:p>
  </w:footnote>
  <w:footnote w:type="continuationNotice" w:id="1">
    <w:p w14:paraId="65D18F6A" w14:textId="77777777" w:rsidR="00596B04" w:rsidRDefault="00596B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86294" w14:textId="01A3804F" w:rsidR="001F6BC1" w:rsidRDefault="00000000">
    <w:pPr>
      <w:pStyle w:val="Header"/>
    </w:pPr>
    <w:r>
      <w:rPr>
        <w:noProof/>
      </w:rPr>
      <w:pict w14:anchorId="787E1A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093704" o:spid="_x0000_s1031" type="#_x0000_t75" style="position:absolute;left:0;text-align:left;margin-left:0;margin-top:0;width:467.95pt;height:384.4pt;z-index:-251658239;mso-position-horizontal:center;mso-position-horizontal-relative:margin;mso-position-vertical:center;mso-position-vertical-relative:margin" o:allowincell="f">
          <v:imagedata r:id="rId1" o:title="Artboard 1@4x"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FF5D7" w14:textId="18BD767A" w:rsidR="001F6BC1" w:rsidRDefault="00000000">
    <w:pPr>
      <w:pStyle w:val="Header"/>
    </w:pPr>
    <w:r>
      <w:rPr>
        <w:noProof/>
      </w:rPr>
      <w:pict w14:anchorId="3776E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093705" o:spid="_x0000_s1032" type="#_x0000_t75" style="position:absolute;left:0;text-align:left;margin-left:0;margin-top:0;width:467.95pt;height:384.4pt;z-index:-251658238;mso-position-horizontal:center;mso-position-horizontal-relative:margin;mso-position-vertical:center;mso-position-vertical-relative:margin" o:allowincell="f">
          <v:imagedata r:id="rId1" o:title="Artboard 1@4x"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A13A7" w14:textId="4781D0F5" w:rsidR="001F6BC1" w:rsidRDefault="00000000">
    <w:pPr>
      <w:pStyle w:val="Header"/>
    </w:pPr>
    <w:r>
      <w:rPr>
        <w:noProof/>
      </w:rPr>
      <w:pict w14:anchorId="5A3A17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093703" o:spid="_x0000_s1033" type="#_x0000_t75" style="position:absolute;left:0;text-align:left;margin-left:0;margin-top:0;width:467.95pt;height:384.4pt;z-index:-251658240;mso-position-horizontal:center;mso-position-horizontal-relative:margin;mso-position-vertical:center;mso-position-vertical-relative:margin" o:allowincell="f">
          <v:imagedata r:id="rId1" o:title="Artboard 1@4x"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0707"/>
    <w:multiLevelType w:val="hybridMultilevel"/>
    <w:tmpl w:val="12300040"/>
    <w:lvl w:ilvl="0" w:tplc="7D7EF22E">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0310E88"/>
    <w:multiLevelType w:val="hybridMultilevel"/>
    <w:tmpl w:val="75E44E14"/>
    <w:lvl w:ilvl="0" w:tplc="7D7EF22E">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6C618BF"/>
    <w:multiLevelType w:val="multilevel"/>
    <w:tmpl w:val="179E8BD8"/>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087018"/>
    <w:multiLevelType w:val="hybridMultilevel"/>
    <w:tmpl w:val="215E5F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B6FB2"/>
    <w:multiLevelType w:val="multilevel"/>
    <w:tmpl w:val="24CAA6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BE91D0F"/>
    <w:multiLevelType w:val="multilevel"/>
    <w:tmpl w:val="125E0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D82E41"/>
    <w:multiLevelType w:val="hybridMultilevel"/>
    <w:tmpl w:val="5B8EB95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0F02AB97"/>
    <w:multiLevelType w:val="hybridMultilevel"/>
    <w:tmpl w:val="FFFFFFFF"/>
    <w:lvl w:ilvl="0" w:tplc="2C145DFA">
      <w:start w:val="1"/>
      <w:numFmt w:val="bullet"/>
      <w:lvlText w:val=""/>
      <w:lvlJc w:val="left"/>
      <w:pPr>
        <w:ind w:left="720" w:hanging="360"/>
      </w:pPr>
      <w:rPr>
        <w:rFonts w:ascii="Symbol" w:hAnsi="Symbol" w:hint="default"/>
      </w:rPr>
    </w:lvl>
    <w:lvl w:ilvl="1" w:tplc="CFEAC922">
      <w:start w:val="1"/>
      <w:numFmt w:val="bullet"/>
      <w:lvlText w:val="-"/>
      <w:lvlJc w:val="left"/>
      <w:pPr>
        <w:ind w:left="1440" w:hanging="360"/>
      </w:pPr>
      <w:rPr>
        <w:rFonts w:ascii="Aptos" w:hAnsi="Aptos" w:hint="default"/>
      </w:rPr>
    </w:lvl>
    <w:lvl w:ilvl="2" w:tplc="A776D56C">
      <w:start w:val="1"/>
      <w:numFmt w:val="bullet"/>
      <w:lvlText w:val=""/>
      <w:lvlJc w:val="left"/>
      <w:pPr>
        <w:ind w:left="2160" w:hanging="360"/>
      </w:pPr>
      <w:rPr>
        <w:rFonts w:ascii="Wingdings" w:hAnsi="Wingdings" w:hint="default"/>
      </w:rPr>
    </w:lvl>
    <w:lvl w:ilvl="3" w:tplc="204EC8D6">
      <w:start w:val="1"/>
      <w:numFmt w:val="bullet"/>
      <w:lvlText w:val=""/>
      <w:lvlJc w:val="left"/>
      <w:pPr>
        <w:ind w:left="2880" w:hanging="360"/>
      </w:pPr>
      <w:rPr>
        <w:rFonts w:ascii="Symbol" w:hAnsi="Symbol" w:hint="default"/>
      </w:rPr>
    </w:lvl>
    <w:lvl w:ilvl="4" w:tplc="40F0A168">
      <w:start w:val="1"/>
      <w:numFmt w:val="bullet"/>
      <w:lvlText w:val="o"/>
      <w:lvlJc w:val="left"/>
      <w:pPr>
        <w:ind w:left="3600" w:hanging="360"/>
      </w:pPr>
      <w:rPr>
        <w:rFonts w:ascii="Courier New" w:hAnsi="Courier New" w:hint="default"/>
      </w:rPr>
    </w:lvl>
    <w:lvl w:ilvl="5" w:tplc="8AC89514">
      <w:start w:val="1"/>
      <w:numFmt w:val="bullet"/>
      <w:lvlText w:val=""/>
      <w:lvlJc w:val="left"/>
      <w:pPr>
        <w:ind w:left="4320" w:hanging="360"/>
      </w:pPr>
      <w:rPr>
        <w:rFonts w:ascii="Wingdings" w:hAnsi="Wingdings" w:hint="default"/>
      </w:rPr>
    </w:lvl>
    <w:lvl w:ilvl="6" w:tplc="BA829C02">
      <w:start w:val="1"/>
      <w:numFmt w:val="bullet"/>
      <w:lvlText w:val=""/>
      <w:lvlJc w:val="left"/>
      <w:pPr>
        <w:ind w:left="5040" w:hanging="360"/>
      </w:pPr>
      <w:rPr>
        <w:rFonts w:ascii="Symbol" w:hAnsi="Symbol" w:hint="default"/>
      </w:rPr>
    </w:lvl>
    <w:lvl w:ilvl="7" w:tplc="A67EDAB6">
      <w:start w:val="1"/>
      <w:numFmt w:val="bullet"/>
      <w:lvlText w:val="o"/>
      <w:lvlJc w:val="left"/>
      <w:pPr>
        <w:ind w:left="5760" w:hanging="360"/>
      </w:pPr>
      <w:rPr>
        <w:rFonts w:ascii="Courier New" w:hAnsi="Courier New" w:hint="default"/>
      </w:rPr>
    </w:lvl>
    <w:lvl w:ilvl="8" w:tplc="1AB63DCA">
      <w:start w:val="1"/>
      <w:numFmt w:val="bullet"/>
      <w:lvlText w:val=""/>
      <w:lvlJc w:val="left"/>
      <w:pPr>
        <w:ind w:left="6480" w:hanging="360"/>
      </w:pPr>
      <w:rPr>
        <w:rFonts w:ascii="Wingdings" w:hAnsi="Wingdings" w:hint="default"/>
      </w:rPr>
    </w:lvl>
  </w:abstractNum>
  <w:abstractNum w:abstractNumId="8" w15:restartNumberingAfterBreak="0">
    <w:nsid w:val="11B920E4"/>
    <w:multiLevelType w:val="hybridMultilevel"/>
    <w:tmpl w:val="057480B0"/>
    <w:lvl w:ilvl="0" w:tplc="60D067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DA5C88"/>
    <w:multiLevelType w:val="multilevel"/>
    <w:tmpl w:val="30163BAA"/>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D417F05"/>
    <w:multiLevelType w:val="multilevel"/>
    <w:tmpl w:val="57D89424"/>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D805D9B"/>
    <w:multiLevelType w:val="multilevel"/>
    <w:tmpl w:val="88D0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DA27AB"/>
    <w:multiLevelType w:val="hybridMultilevel"/>
    <w:tmpl w:val="FFFFFFFF"/>
    <w:lvl w:ilvl="0" w:tplc="A3E89444">
      <w:start w:val="1"/>
      <w:numFmt w:val="bullet"/>
      <w:lvlText w:val=""/>
      <w:lvlJc w:val="left"/>
      <w:pPr>
        <w:ind w:left="1440" w:hanging="360"/>
      </w:pPr>
      <w:rPr>
        <w:rFonts w:ascii="Symbol" w:hAnsi="Symbol" w:hint="default"/>
      </w:rPr>
    </w:lvl>
    <w:lvl w:ilvl="1" w:tplc="7D88401C">
      <w:start w:val="1"/>
      <w:numFmt w:val="bullet"/>
      <w:lvlText w:val="o"/>
      <w:lvlJc w:val="left"/>
      <w:pPr>
        <w:ind w:left="2160" w:hanging="360"/>
      </w:pPr>
      <w:rPr>
        <w:rFonts w:ascii="Courier New" w:hAnsi="Courier New" w:hint="default"/>
      </w:rPr>
    </w:lvl>
    <w:lvl w:ilvl="2" w:tplc="079A195C">
      <w:start w:val="1"/>
      <w:numFmt w:val="bullet"/>
      <w:lvlText w:val=""/>
      <w:lvlJc w:val="left"/>
      <w:pPr>
        <w:ind w:left="2880" w:hanging="360"/>
      </w:pPr>
      <w:rPr>
        <w:rFonts w:ascii="Wingdings" w:hAnsi="Wingdings" w:hint="default"/>
      </w:rPr>
    </w:lvl>
    <w:lvl w:ilvl="3" w:tplc="5636B488">
      <w:start w:val="1"/>
      <w:numFmt w:val="bullet"/>
      <w:lvlText w:val=""/>
      <w:lvlJc w:val="left"/>
      <w:pPr>
        <w:ind w:left="3600" w:hanging="360"/>
      </w:pPr>
      <w:rPr>
        <w:rFonts w:ascii="Symbol" w:hAnsi="Symbol" w:hint="default"/>
      </w:rPr>
    </w:lvl>
    <w:lvl w:ilvl="4" w:tplc="7A2A3FD6">
      <w:start w:val="1"/>
      <w:numFmt w:val="bullet"/>
      <w:lvlText w:val="o"/>
      <w:lvlJc w:val="left"/>
      <w:pPr>
        <w:ind w:left="4320" w:hanging="360"/>
      </w:pPr>
      <w:rPr>
        <w:rFonts w:ascii="Courier New" w:hAnsi="Courier New" w:hint="default"/>
      </w:rPr>
    </w:lvl>
    <w:lvl w:ilvl="5" w:tplc="87C88C64">
      <w:start w:val="1"/>
      <w:numFmt w:val="bullet"/>
      <w:lvlText w:val=""/>
      <w:lvlJc w:val="left"/>
      <w:pPr>
        <w:ind w:left="5040" w:hanging="360"/>
      </w:pPr>
      <w:rPr>
        <w:rFonts w:ascii="Wingdings" w:hAnsi="Wingdings" w:hint="default"/>
      </w:rPr>
    </w:lvl>
    <w:lvl w:ilvl="6" w:tplc="5670811A">
      <w:start w:val="1"/>
      <w:numFmt w:val="bullet"/>
      <w:lvlText w:val=""/>
      <w:lvlJc w:val="left"/>
      <w:pPr>
        <w:ind w:left="5760" w:hanging="360"/>
      </w:pPr>
      <w:rPr>
        <w:rFonts w:ascii="Symbol" w:hAnsi="Symbol" w:hint="default"/>
      </w:rPr>
    </w:lvl>
    <w:lvl w:ilvl="7" w:tplc="419A0328">
      <w:start w:val="1"/>
      <w:numFmt w:val="bullet"/>
      <w:lvlText w:val="o"/>
      <w:lvlJc w:val="left"/>
      <w:pPr>
        <w:ind w:left="6480" w:hanging="360"/>
      </w:pPr>
      <w:rPr>
        <w:rFonts w:ascii="Courier New" w:hAnsi="Courier New" w:hint="default"/>
      </w:rPr>
    </w:lvl>
    <w:lvl w:ilvl="8" w:tplc="646E601C">
      <w:start w:val="1"/>
      <w:numFmt w:val="bullet"/>
      <w:lvlText w:val=""/>
      <w:lvlJc w:val="left"/>
      <w:pPr>
        <w:ind w:left="7200" w:hanging="360"/>
      </w:pPr>
      <w:rPr>
        <w:rFonts w:ascii="Wingdings" w:hAnsi="Wingdings" w:hint="default"/>
      </w:rPr>
    </w:lvl>
  </w:abstractNum>
  <w:abstractNum w:abstractNumId="13" w15:restartNumberingAfterBreak="0">
    <w:nsid w:val="21B553F7"/>
    <w:multiLevelType w:val="hybridMultilevel"/>
    <w:tmpl w:val="FFFFFFFF"/>
    <w:lvl w:ilvl="0" w:tplc="13727FFE">
      <w:start w:val="1"/>
      <w:numFmt w:val="bullet"/>
      <w:lvlText w:val="-"/>
      <w:lvlJc w:val="left"/>
      <w:pPr>
        <w:ind w:left="720" w:hanging="360"/>
      </w:pPr>
      <w:rPr>
        <w:rFonts w:ascii="Aptos" w:hAnsi="Aptos" w:hint="default"/>
      </w:rPr>
    </w:lvl>
    <w:lvl w:ilvl="1" w:tplc="9066154E">
      <w:start w:val="1"/>
      <w:numFmt w:val="bullet"/>
      <w:lvlText w:val="o"/>
      <w:lvlJc w:val="left"/>
      <w:pPr>
        <w:ind w:left="1440" w:hanging="360"/>
      </w:pPr>
      <w:rPr>
        <w:rFonts w:ascii="Courier New" w:hAnsi="Courier New" w:hint="default"/>
      </w:rPr>
    </w:lvl>
    <w:lvl w:ilvl="2" w:tplc="BC3A99D6">
      <w:start w:val="1"/>
      <w:numFmt w:val="bullet"/>
      <w:lvlText w:val=""/>
      <w:lvlJc w:val="left"/>
      <w:pPr>
        <w:ind w:left="2160" w:hanging="360"/>
      </w:pPr>
      <w:rPr>
        <w:rFonts w:ascii="Wingdings" w:hAnsi="Wingdings" w:hint="default"/>
      </w:rPr>
    </w:lvl>
    <w:lvl w:ilvl="3" w:tplc="5024FEC4">
      <w:start w:val="1"/>
      <w:numFmt w:val="bullet"/>
      <w:lvlText w:val=""/>
      <w:lvlJc w:val="left"/>
      <w:pPr>
        <w:ind w:left="2880" w:hanging="360"/>
      </w:pPr>
      <w:rPr>
        <w:rFonts w:ascii="Symbol" w:hAnsi="Symbol" w:hint="default"/>
      </w:rPr>
    </w:lvl>
    <w:lvl w:ilvl="4" w:tplc="743EE7A2">
      <w:start w:val="1"/>
      <w:numFmt w:val="bullet"/>
      <w:lvlText w:val="o"/>
      <w:lvlJc w:val="left"/>
      <w:pPr>
        <w:ind w:left="3600" w:hanging="360"/>
      </w:pPr>
      <w:rPr>
        <w:rFonts w:ascii="Courier New" w:hAnsi="Courier New" w:hint="default"/>
      </w:rPr>
    </w:lvl>
    <w:lvl w:ilvl="5" w:tplc="C97C346A">
      <w:start w:val="1"/>
      <w:numFmt w:val="bullet"/>
      <w:lvlText w:val=""/>
      <w:lvlJc w:val="left"/>
      <w:pPr>
        <w:ind w:left="4320" w:hanging="360"/>
      </w:pPr>
      <w:rPr>
        <w:rFonts w:ascii="Wingdings" w:hAnsi="Wingdings" w:hint="default"/>
      </w:rPr>
    </w:lvl>
    <w:lvl w:ilvl="6" w:tplc="1BD07C60">
      <w:start w:val="1"/>
      <w:numFmt w:val="bullet"/>
      <w:lvlText w:val=""/>
      <w:lvlJc w:val="left"/>
      <w:pPr>
        <w:ind w:left="5040" w:hanging="360"/>
      </w:pPr>
      <w:rPr>
        <w:rFonts w:ascii="Symbol" w:hAnsi="Symbol" w:hint="default"/>
      </w:rPr>
    </w:lvl>
    <w:lvl w:ilvl="7" w:tplc="111839F6">
      <w:start w:val="1"/>
      <w:numFmt w:val="bullet"/>
      <w:lvlText w:val="o"/>
      <w:lvlJc w:val="left"/>
      <w:pPr>
        <w:ind w:left="5760" w:hanging="360"/>
      </w:pPr>
      <w:rPr>
        <w:rFonts w:ascii="Courier New" w:hAnsi="Courier New" w:hint="default"/>
      </w:rPr>
    </w:lvl>
    <w:lvl w:ilvl="8" w:tplc="1850FE56">
      <w:start w:val="1"/>
      <w:numFmt w:val="bullet"/>
      <w:lvlText w:val=""/>
      <w:lvlJc w:val="left"/>
      <w:pPr>
        <w:ind w:left="6480" w:hanging="360"/>
      </w:pPr>
      <w:rPr>
        <w:rFonts w:ascii="Wingdings" w:hAnsi="Wingdings" w:hint="default"/>
      </w:rPr>
    </w:lvl>
  </w:abstractNum>
  <w:abstractNum w:abstractNumId="14" w15:restartNumberingAfterBreak="0">
    <w:nsid w:val="2264F8E3"/>
    <w:multiLevelType w:val="multilevel"/>
    <w:tmpl w:val="FFFFFFFF"/>
    <w:lvl w:ilvl="0">
      <w:start w:val="1"/>
      <w:numFmt w:val="decimal"/>
      <w:lvlText w:val="%1."/>
      <w:lvlJc w:val="left"/>
      <w:pPr>
        <w:ind w:left="1080" w:hanging="360"/>
      </w:pPr>
    </w:lvl>
    <w:lvl w:ilvl="1">
      <w:start w:val="1"/>
      <w:numFmt w:val="decimal"/>
      <w:lvlText w:val="%1.%2."/>
      <w:lvlJc w:val="left"/>
      <w:pPr>
        <w:ind w:left="36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5" w15:restartNumberingAfterBreak="0">
    <w:nsid w:val="22902BA9"/>
    <w:multiLevelType w:val="multilevel"/>
    <w:tmpl w:val="53B2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900F4D"/>
    <w:multiLevelType w:val="hybridMultilevel"/>
    <w:tmpl w:val="FFFFFFFF"/>
    <w:lvl w:ilvl="0" w:tplc="13DAF21A">
      <w:start w:val="1"/>
      <w:numFmt w:val="bullet"/>
      <w:lvlText w:val="-"/>
      <w:lvlJc w:val="left"/>
      <w:pPr>
        <w:ind w:left="720" w:hanging="360"/>
      </w:pPr>
      <w:rPr>
        <w:rFonts w:ascii="Aptos" w:hAnsi="Aptos" w:hint="default"/>
      </w:rPr>
    </w:lvl>
    <w:lvl w:ilvl="1" w:tplc="8BA8324E">
      <w:start w:val="1"/>
      <w:numFmt w:val="bullet"/>
      <w:lvlText w:val="o"/>
      <w:lvlJc w:val="left"/>
      <w:pPr>
        <w:ind w:left="1440" w:hanging="360"/>
      </w:pPr>
      <w:rPr>
        <w:rFonts w:ascii="Courier New" w:hAnsi="Courier New" w:hint="default"/>
      </w:rPr>
    </w:lvl>
    <w:lvl w:ilvl="2" w:tplc="23840348">
      <w:start w:val="1"/>
      <w:numFmt w:val="bullet"/>
      <w:lvlText w:val=""/>
      <w:lvlJc w:val="left"/>
      <w:pPr>
        <w:ind w:left="2160" w:hanging="360"/>
      </w:pPr>
      <w:rPr>
        <w:rFonts w:ascii="Wingdings" w:hAnsi="Wingdings" w:hint="default"/>
      </w:rPr>
    </w:lvl>
    <w:lvl w:ilvl="3" w:tplc="451827FA">
      <w:start w:val="1"/>
      <w:numFmt w:val="bullet"/>
      <w:lvlText w:val=""/>
      <w:lvlJc w:val="left"/>
      <w:pPr>
        <w:ind w:left="2880" w:hanging="360"/>
      </w:pPr>
      <w:rPr>
        <w:rFonts w:ascii="Symbol" w:hAnsi="Symbol" w:hint="default"/>
      </w:rPr>
    </w:lvl>
    <w:lvl w:ilvl="4" w:tplc="20D012F4">
      <w:start w:val="1"/>
      <w:numFmt w:val="bullet"/>
      <w:lvlText w:val="o"/>
      <w:lvlJc w:val="left"/>
      <w:pPr>
        <w:ind w:left="3600" w:hanging="360"/>
      </w:pPr>
      <w:rPr>
        <w:rFonts w:ascii="Courier New" w:hAnsi="Courier New" w:hint="default"/>
      </w:rPr>
    </w:lvl>
    <w:lvl w:ilvl="5" w:tplc="5A561E56">
      <w:start w:val="1"/>
      <w:numFmt w:val="bullet"/>
      <w:lvlText w:val=""/>
      <w:lvlJc w:val="left"/>
      <w:pPr>
        <w:ind w:left="4320" w:hanging="360"/>
      </w:pPr>
      <w:rPr>
        <w:rFonts w:ascii="Wingdings" w:hAnsi="Wingdings" w:hint="default"/>
      </w:rPr>
    </w:lvl>
    <w:lvl w:ilvl="6" w:tplc="453EACD4">
      <w:start w:val="1"/>
      <w:numFmt w:val="bullet"/>
      <w:lvlText w:val=""/>
      <w:lvlJc w:val="left"/>
      <w:pPr>
        <w:ind w:left="5040" w:hanging="360"/>
      </w:pPr>
      <w:rPr>
        <w:rFonts w:ascii="Symbol" w:hAnsi="Symbol" w:hint="default"/>
      </w:rPr>
    </w:lvl>
    <w:lvl w:ilvl="7" w:tplc="E6FCD3D4">
      <w:start w:val="1"/>
      <w:numFmt w:val="bullet"/>
      <w:lvlText w:val="o"/>
      <w:lvlJc w:val="left"/>
      <w:pPr>
        <w:ind w:left="5760" w:hanging="360"/>
      </w:pPr>
      <w:rPr>
        <w:rFonts w:ascii="Courier New" w:hAnsi="Courier New" w:hint="default"/>
      </w:rPr>
    </w:lvl>
    <w:lvl w:ilvl="8" w:tplc="19C279B6">
      <w:start w:val="1"/>
      <w:numFmt w:val="bullet"/>
      <w:lvlText w:val=""/>
      <w:lvlJc w:val="left"/>
      <w:pPr>
        <w:ind w:left="6480" w:hanging="360"/>
      </w:pPr>
      <w:rPr>
        <w:rFonts w:ascii="Wingdings" w:hAnsi="Wingdings" w:hint="default"/>
      </w:rPr>
    </w:lvl>
  </w:abstractNum>
  <w:abstractNum w:abstractNumId="17" w15:restartNumberingAfterBreak="0">
    <w:nsid w:val="25532BA7"/>
    <w:multiLevelType w:val="hybridMultilevel"/>
    <w:tmpl w:val="FFFFFFFF"/>
    <w:lvl w:ilvl="0" w:tplc="85A6A06A">
      <w:start w:val="1"/>
      <w:numFmt w:val="decimal"/>
      <w:lvlText w:val="%1."/>
      <w:lvlJc w:val="left"/>
      <w:pPr>
        <w:ind w:left="720" w:hanging="360"/>
      </w:pPr>
    </w:lvl>
    <w:lvl w:ilvl="1" w:tplc="80DE3FC2">
      <w:start w:val="1"/>
      <w:numFmt w:val="lowerLetter"/>
      <w:lvlText w:val="%2."/>
      <w:lvlJc w:val="left"/>
      <w:pPr>
        <w:ind w:left="1440" w:hanging="360"/>
      </w:pPr>
    </w:lvl>
    <w:lvl w:ilvl="2" w:tplc="4E78A368">
      <w:start w:val="1"/>
      <w:numFmt w:val="lowerRoman"/>
      <w:lvlText w:val="%3."/>
      <w:lvlJc w:val="right"/>
      <w:pPr>
        <w:ind w:left="2160" w:hanging="180"/>
      </w:pPr>
    </w:lvl>
    <w:lvl w:ilvl="3" w:tplc="7B469FD6">
      <w:start w:val="1"/>
      <w:numFmt w:val="decimal"/>
      <w:lvlText w:val="%4."/>
      <w:lvlJc w:val="left"/>
      <w:pPr>
        <w:ind w:left="2880" w:hanging="360"/>
      </w:pPr>
    </w:lvl>
    <w:lvl w:ilvl="4" w:tplc="6C56B7E0">
      <w:start w:val="1"/>
      <w:numFmt w:val="lowerLetter"/>
      <w:lvlText w:val="%5."/>
      <w:lvlJc w:val="left"/>
      <w:pPr>
        <w:ind w:left="3600" w:hanging="360"/>
      </w:pPr>
    </w:lvl>
    <w:lvl w:ilvl="5" w:tplc="9500A414">
      <w:start w:val="1"/>
      <w:numFmt w:val="lowerRoman"/>
      <w:lvlText w:val="%6."/>
      <w:lvlJc w:val="right"/>
      <w:pPr>
        <w:ind w:left="4320" w:hanging="180"/>
      </w:pPr>
    </w:lvl>
    <w:lvl w:ilvl="6" w:tplc="2E7469A0">
      <w:start w:val="1"/>
      <w:numFmt w:val="decimal"/>
      <w:lvlText w:val="%7."/>
      <w:lvlJc w:val="left"/>
      <w:pPr>
        <w:ind w:left="5040" w:hanging="360"/>
      </w:pPr>
    </w:lvl>
    <w:lvl w:ilvl="7" w:tplc="B2B2D18C">
      <w:start w:val="1"/>
      <w:numFmt w:val="lowerLetter"/>
      <w:lvlText w:val="%8."/>
      <w:lvlJc w:val="left"/>
      <w:pPr>
        <w:ind w:left="5760" w:hanging="360"/>
      </w:pPr>
    </w:lvl>
    <w:lvl w:ilvl="8" w:tplc="61AA4728">
      <w:start w:val="1"/>
      <w:numFmt w:val="lowerRoman"/>
      <w:lvlText w:val="%9."/>
      <w:lvlJc w:val="right"/>
      <w:pPr>
        <w:ind w:left="6480" w:hanging="180"/>
      </w:pPr>
    </w:lvl>
  </w:abstractNum>
  <w:abstractNum w:abstractNumId="18" w15:restartNumberingAfterBreak="0">
    <w:nsid w:val="2B6B66A2"/>
    <w:multiLevelType w:val="multilevel"/>
    <w:tmpl w:val="6926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A342BE"/>
    <w:multiLevelType w:val="multilevel"/>
    <w:tmpl w:val="798EDB0E"/>
    <w:lvl w:ilvl="0">
      <w:start w:val="1"/>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20" w15:restartNumberingAfterBreak="0">
    <w:nsid w:val="2FF4551D"/>
    <w:multiLevelType w:val="hybridMultilevel"/>
    <w:tmpl w:val="9DA09F8E"/>
    <w:lvl w:ilvl="0" w:tplc="B2EC73F2">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317C229B"/>
    <w:multiLevelType w:val="hybridMultilevel"/>
    <w:tmpl w:val="3A2871D6"/>
    <w:lvl w:ilvl="0" w:tplc="2CC6281C">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C1E0C2A"/>
    <w:multiLevelType w:val="multilevel"/>
    <w:tmpl w:val="A4F0F8C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514FEB"/>
    <w:multiLevelType w:val="multilevel"/>
    <w:tmpl w:val="6D78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781841"/>
    <w:multiLevelType w:val="hybridMultilevel"/>
    <w:tmpl w:val="C49E717E"/>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704DD3"/>
    <w:multiLevelType w:val="hybridMultilevel"/>
    <w:tmpl w:val="ACEA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C20D75"/>
    <w:multiLevelType w:val="hybridMultilevel"/>
    <w:tmpl w:val="7D48C56E"/>
    <w:lvl w:ilvl="0" w:tplc="1B9A490A">
      <w:start w:val="1"/>
      <w:numFmt w:val="decimal"/>
      <w:lvlText w:val="%1."/>
      <w:lvlJc w:val="left"/>
      <w:pPr>
        <w:ind w:left="2628" w:hanging="360"/>
      </w:pPr>
      <w:rPr>
        <w:rFonts w:hint="default"/>
        <w:b/>
        <w:color w:val="000000"/>
        <w:sz w:val="28"/>
      </w:rPr>
    </w:lvl>
    <w:lvl w:ilvl="1" w:tplc="04090019" w:tentative="1">
      <w:start w:val="1"/>
      <w:numFmt w:val="lowerLetter"/>
      <w:lvlText w:val="%2."/>
      <w:lvlJc w:val="left"/>
      <w:pPr>
        <w:ind w:left="3348" w:hanging="360"/>
      </w:pPr>
    </w:lvl>
    <w:lvl w:ilvl="2" w:tplc="0409001B" w:tentative="1">
      <w:start w:val="1"/>
      <w:numFmt w:val="lowerRoman"/>
      <w:lvlText w:val="%3."/>
      <w:lvlJc w:val="right"/>
      <w:pPr>
        <w:ind w:left="4068" w:hanging="180"/>
      </w:pPr>
    </w:lvl>
    <w:lvl w:ilvl="3" w:tplc="0409000F" w:tentative="1">
      <w:start w:val="1"/>
      <w:numFmt w:val="decimal"/>
      <w:lvlText w:val="%4."/>
      <w:lvlJc w:val="left"/>
      <w:pPr>
        <w:ind w:left="4788" w:hanging="360"/>
      </w:pPr>
    </w:lvl>
    <w:lvl w:ilvl="4" w:tplc="04090019" w:tentative="1">
      <w:start w:val="1"/>
      <w:numFmt w:val="lowerLetter"/>
      <w:lvlText w:val="%5."/>
      <w:lvlJc w:val="left"/>
      <w:pPr>
        <w:ind w:left="5508" w:hanging="360"/>
      </w:pPr>
    </w:lvl>
    <w:lvl w:ilvl="5" w:tplc="0409001B" w:tentative="1">
      <w:start w:val="1"/>
      <w:numFmt w:val="lowerRoman"/>
      <w:lvlText w:val="%6."/>
      <w:lvlJc w:val="right"/>
      <w:pPr>
        <w:ind w:left="6228" w:hanging="180"/>
      </w:pPr>
    </w:lvl>
    <w:lvl w:ilvl="6" w:tplc="0409000F" w:tentative="1">
      <w:start w:val="1"/>
      <w:numFmt w:val="decimal"/>
      <w:lvlText w:val="%7."/>
      <w:lvlJc w:val="left"/>
      <w:pPr>
        <w:ind w:left="6948" w:hanging="360"/>
      </w:pPr>
    </w:lvl>
    <w:lvl w:ilvl="7" w:tplc="04090019" w:tentative="1">
      <w:start w:val="1"/>
      <w:numFmt w:val="lowerLetter"/>
      <w:lvlText w:val="%8."/>
      <w:lvlJc w:val="left"/>
      <w:pPr>
        <w:ind w:left="7668" w:hanging="360"/>
      </w:pPr>
    </w:lvl>
    <w:lvl w:ilvl="8" w:tplc="0409001B" w:tentative="1">
      <w:start w:val="1"/>
      <w:numFmt w:val="lowerRoman"/>
      <w:lvlText w:val="%9."/>
      <w:lvlJc w:val="right"/>
      <w:pPr>
        <w:ind w:left="8388" w:hanging="180"/>
      </w:pPr>
    </w:lvl>
  </w:abstractNum>
  <w:abstractNum w:abstractNumId="27" w15:restartNumberingAfterBreak="0">
    <w:nsid w:val="41300F15"/>
    <w:multiLevelType w:val="hybridMultilevel"/>
    <w:tmpl w:val="BE462B44"/>
    <w:lvl w:ilvl="0" w:tplc="1B061C0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41758B4"/>
    <w:multiLevelType w:val="hybridMultilevel"/>
    <w:tmpl w:val="EF56527E"/>
    <w:lvl w:ilvl="0" w:tplc="60D06756">
      <w:numFmt w:val="bullet"/>
      <w:lvlText w:val="-"/>
      <w:lvlJc w:val="left"/>
      <w:pPr>
        <w:ind w:left="1170" w:hanging="360"/>
      </w:pPr>
      <w:rPr>
        <w:rFonts w:ascii="Times New Roman" w:eastAsiaTheme="minorHAnsi" w:hAnsi="Times New Roman" w:cs="Times New Roman"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4E457BB4"/>
    <w:multiLevelType w:val="hybridMultilevel"/>
    <w:tmpl w:val="ED16F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AA5CC7"/>
    <w:multiLevelType w:val="hybridMultilevel"/>
    <w:tmpl w:val="6846D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3E6B87"/>
    <w:multiLevelType w:val="multilevel"/>
    <w:tmpl w:val="D18A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538F2"/>
    <w:multiLevelType w:val="multilevel"/>
    <w:tmpl w:val="DA20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0874FD"/>
    <w:multiLevelType w:val="hybridMultilevel"/>
    <w:tmpl w:val="20B0743C"/>
    <w:lvl w:ilvl="0" w:tplc="5EA42EAE">
      <w:start w:val="1"/>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5893B5D9"/>
    <w:multiLevelType w:val="hybridMultilevel"/>
    <w:tmpl w:val="FFFFFFFF"/>
    <w:lvl w:ilvl="0" w:tplc="F43A0BAE">
      <w:start w:val="1"/>
      <w:numFmt w:val="bullet"/>
      <w:lvlText w:val=""/>
      <w:lvlJc w:val="left"/>
      <w:pPr>
        <w:ind w:left="720" w:hanging="360"/>
      </w:pPr>
      <w:rPr>
        <w:rFonts w:ascii="Symbol" w:hAnsi="Symbol" w:hint="default"/>
      </w:rPr>
    </w:lvl>
    <w:lvl w:ilvl="1" w:tplc="75861498">
      <w:start w:val="1"/>
      <w:numFmt w:val="bullet"/>
      <w:lvlText w:val="o"/>
      <w:lvlJc w:val="left"/>
      <w:pPr>
        <w:ind w:left="1440" w:hanging="360"/>
      </w:pPr>
      <w:rPr>
        <w:rFonts w:ascii="Courier New" w:hAnsi="Courier New" w:hint="default"/>
      </w:rPr>
    </w:lvl>
    <w:lvl w:ilvl="2" w:tplc="5F3C0692">
      <w:start w:val="1"/>
      <w:numFmt w:val="bullet"/>
      <w:lvlText w:val=""/>
      <w:lvlJc w:val="left"/>
      <w:pPr>
        <w:ind w:left="2160" w:hanging="360"/>
      </w:pPr>
      <w:rPr>
        <w:rFonts w:ascii="Wingdings" w:hAnsi="Wingdings" w:hint="default"/>
      </w:rPr>
    </w:lvl>
    <w:lvl w:ilvl="3" w:tplc="6A4EC49C">
      <w:start w:val="1"/>
      <w:numFmt w:val="bullet"/>
      <w:lvlText w:val=""/>
      <w:lvlJc w:val="left"/>
      <w:pPr>
        <w:ind w:left="2880" w:hanging="360"/>
      </w:pPr>
      <w:rPr>
        <w:rFonts w:ascii="Symbol" w:hAnsi="Symbol" w:hint="default"/>
      </w:rPr>
    </w:lvl>
    <w:lvl w:ilvl="4" w:tplc="291C59C4">
      <w:start w:val="1"/>
      <w:numFmt w:val="bullet"/>
      <w:lvlText w:val="o"/>
      <w:lvlJc w:val="left"/>
      <w:pPr>
        <w:ind w:left="3600" w:hanging="360"/>
      </w:pPr>
      <w:rPr>
        <w:rFonts w:ascii="Courier New" w:hAnsi="Courier New" w:hint="default"/>
      </w:rPr>
    </w:lvl>
    <w:lvl w:ilvl="5" w:tplc="158613FC">
      <w:start w:val="1"/>
      <w:numFmt w:val="bullet"/>
      <w:lvlText w:val=""/>
      <w:lvlJc w:val="left"/>
      <w:pPr>
        <w:ind w:left="4320" w:hanging="360"/>
      </w:pPr>
      <w:rPr>
        <w:rFonts w:ascii="Wingdings" w:hAnsi="Wingdings" w:hint="default"/>
      </w:rPr>
    </w:lvl>
    <w:lvl w:ilvl="6" w:tplc="23F4ADD4">
      <w:start w:val="1"/>
      <w:numFmt w:val="bullet"/>
      <w:lvlText w:val=""/>
      <w:lvlJc w:val="left"/>
      <w:pPr>
        <w:ind w:left="5040" w:hanging="360"/>
      </w:pPr>
      <w:rPr>
        <w:rFonts w:ascii="Symbol" w:hAnsi="Symbol" w:hint="default"/>
      </w:rPr>
    </w:lvl>
    <w:lvl w:ilvl="7" w:tplc="30AC8208">
      <w:start w:val="1"/>
      <w:numFmt w:val="bullet"/>
      <w:lvlText w:val="o"/>
      <w:lvlJc w:val="left"/>
      <w:pPr>
        <w:ind w:left="5760" w:hanging="360"/>
      </w:pPr>
      <w:rPr>
        <w:rFonts w:ascii="Courier New" w:hAnsi="Courier New" w:hint="default"/>
      </w:rPr>
    </w:lvl>
    <w:lvl w:ilvl="8" w:tplc="FA5EA79A">
      <w:start w:val="1"/>
      <w:numFmt w:val="bullet"/>
      <w:lvlText w:val=""/>
      <w:lvlJc w:val="left"/>
      <w:pPr>
        <w:ind w:left="6480" w:hanging="360"/>
      </w:pPr>
      <w:rPr>
        <w:rFonts w:ascii="Wingdings" w:hAnsi="Wingdings" w:hint="default"/>
      </w:rPr>
    </w:lvl>
  </w:abstractNum>
  <w:abstractNum w:abstractNumId="35" w15:restartNumberingAfterBreak="0">
    <w:nsid w:val="5CCB1A23"/>
    <w:multiLevelType w:val="hybridMultilevel"/>
    <w:tmpl w:val="A5147608"/>
    <w:lvl w:ilvl="0" w:tplc="A0A8E682">
      <w:start w:val="1"/>
      <w:numFmt w:val="decimal"/>
      <w:lvlText w:val="%1."/>
      <w:lvlJc w:val="left"/>
      <w:pPr>
        <w:ind w:left="580" w:hanging="360"/>
      </w:pPr>
      <w:rPr>
        <w:rFonts w:cs="Times New Roman" w:hint="default"/>
        <w:color w:val="467886" w:themeColor="hyperlink"/>
        <w:sz w:val="22"/>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36" w15:restartNumberingAfterBreak="0">
    <w:nsid w:val="5E1A5909"/>
    <w:multiLevelType w:val="multilevel"/>
    <w:tmpl w:val="0ADC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B93796"/>
    <w:multiLevelType w:val="hybridMultilevel"/>
    <w:tmpl w:val="FFFFFFFF"/>
    <w:lvl w:ilvl="0" w:tplc="D1F089F2">
      <w:start w:val="1"/>
      <w:numFmt w:val="bullet"/>
      <w:lvlText w:val=""/>
      <w:lvlJc w:val="left"/>
      <w:pPr>
        <w:ind w:left="720" w:hanging="360"/>
      </w:pPr>
      <w:rPr>
        <w:rFonts w:ascii="Symbol" w:hAnsi="Symbol" w:hint="default"/>
      </w:rPr>
    </w:lvl>
    <w:lvl w:ilvl="1" w:tplc="B2EC73F2">
      <w:start w:val="1"/>
      <w:numFmt w:val="bullet"/>
      <w:lvlText w:val="-"/>
      <w:lvlJc w:val="left"/>
      <w:pPr>
        <w:ind w:left="1440" w:hanging="360"/>
      </w:pPr>
      <w:rPr>
        <w:rFonts w:ascii="Aptos" w:hAnsi="Aptos" w:hint="default"/>
      </w:rPr>
    </w:lvl>
    <w:lvl w:ilvl="2" w:tplc="A322FB5C">
      <w:start w:val="1"/>
      <w:numFmt w:val="bullet"/>
      <w:lvlText w:val=""/>
      <w:lvlJc w:val="left"/>
      <w:pPr>
        <w:ind w:left="2160" w:hanging="360"/>
      </w:pPr>
      <w:rPr>
        <w:rFonts w:ascii="Wingdings" w:hAnsi="Wingdings" w:hint="default"/>
      </w:rPr>
    </w:lvl>
    <w:lvl w:ilvl="3" w:tplc="AFCEFCF4">
      <w:start w:val="1"/>
      <w:numFmt w:val="bullet"/>
      <w:lvlText w:val=""/>
      <w:lvlJc w:val="left"/>
      <w:pPr>
        <w:ind w:left="2880" w:hanging="360"/>
      </w:pPr>
      <w:rPr>
        <w:rFonts w:ascii="Symbol" w:hAnsi="Symbol" w:hint="default"/>
      </w:rPr>
    </w:lvl>
    <w:lvl w:ilvl="4" w:tplc="AD46DCB6">
      <w:start w:val="1"/>
      <w:numFmt w:val="bullet"/>
      <w:lvlText w:val="o"/>
      <w:lvlJc w:val="left"/>
      <w:pPr>
        <w:ind w:left="3600" w:hanging="360"/>
      </w:pPr>
      <w:rPr>
        <w:rFonts w:ascii="Courier New" w:hAnsi="Courier New" w:hint="default"/>
      </w:rPr>
    </w:lvl>
    <w:lvl w:ilvl="5" w:tplc="CFD0D920">
      <w:start w:val="1"/>
      <w:numFmt w:val="bullet"/>
      <w:lvlText w:val=""/>
      <w:lvlJc w:val="left"/>
      <w:pPr>
        <w:ind w:left="4320" w:hanging="360"/>
      </w:pPr>
      <w:rPr>
        <w:rFonts w:ascii="Wingdings" w:hAnsi="Wingdings" w:hint="default"/>
      </w:rPr>
    </w:lvl>
    <w:lvl w:ilvl="6" w:tplc="49D4D68A">
      <w:start w:val="1"/>
      <w:numFmt w:val="bullet"/>
      <w:lvlText w:val=""/>
      <w:lvlJc w:val="left"/>
      <w:pPr>
        <w:ind w:left="5040" w:hanging="360"/>
      </w:pPr>
      <w:rPr>
        <w:rFonts w:ascii="Symbol" w:hAnsi="Symbol" w:hint="default"/>
      </w:rPr>
    </w:lvl>
    <w:lvl w:ilvl="7" w:tplc="FEB27B0E">
      <w:start w:val="1"/>
      <w:numFmt w:val="bullet"/>
      <w:lvlText w:val="o"/>
      <w:lvlJc w:val="left"/>
      <w:pPr>
        <w:ind w:left="5760" w:hanging="360"/>
      </w:pPr>
      <w:rPr>
        <w:rFonts w:ascii="Courier New" w:hAnsi="Courier New" w:hint="default"/>
      </w:rPr>
    </w:lvl>
    <w:lvl w:ilvl="8" w:tplc="36663EE8">
      <w:start w:val="1"/>
      <w:numFmt w:val="bullet"/>
      <w:lvlText w:val=""/>
      <w:lvlJc w:val="left"/>
      <w:pPr>
        <w:ind w:left="6480" w:hanging="360"/>
      </w:pPr>
      <w:rPr>
        <w:rFonts w:ascii="Wingdings" w:hAnsi="Wingdings" w:hint="default"/>
      </w:rPr>
    </w:lvl>
  </w:abstractNum>
  <w:abstractNum w:abstractNumId="38" w15:restartNumberingAfterBreak="0">
    <w:nsid w:val="6A78C811"/>
    <w:multiLevelType w:val="hybridMultilevel"/>
    <w:tmpl w:val="FFFFFFFF"/>
    <w:lvl w:ilvl="0" w:tplc="1D1870C6">
      <w:start w:val="1"/>
      <w:numFmt w:val="bullet"/>
      <w:lvlText w:val=""/>
      <w:lvlJc w:val="left"/>
      <w:pPr>
        <w:ind w:left="720" w:hanging="360"/>
      </w:pPr>
      <w:rPr>
        <w:rFonts w:ascii="Symbol" w:hAnsi="Symbol" w:hint="default"/>
      </w:rPr>
    </w:lvl>
    <w:lvl w:ilvl="1" w:tplc="EB388B64">
      <w:start w:val="1"/>
      <w:numFmt w:val="bullet"/>
      <w:lvlText w:val=""/>
      <w:lvlJc w:val="left"/>
      <w:pPr>
        <w:ind w:left="1440" w:hanging="360"/>
      </w:pPr>
      <w:rPr>
        <w:rFonts w:ascii="Symbol" w:hAnsi="Symbol" w:hint="default"/>
      </w:rPr>
    </w:lvl>
    <w:lvl w:ilvl="2" w:tplc="E0C696BE">
      <w:start w:val="1"/>
      <w:numFmt w:val="bullet"/>
      <w:lvlText w:val=""/>
      <w:lvlJc w:val="left"/>
      <w:pPr>
        <w:ind w:left="2160" w:hanging="360"/>
      </w:pPr>
      <w:rPr>
        <w:rFonts w:ascii="Wingdings" w:hAnsi="Wingdings" w:hint="default"/>
      </w:rPr>
    </w:lvl>
    <w:lvl w:ilvl="3" w:tplc="874E50C2">
      <w:start w:val="1"/>
      <w:numFmt w:val="bullet"/>
      <w:lvlText w:val=""/>
      <w:lvlJc w:val="left"/>
      <w:pPr>
        <w:ind w:left="2880" w:hanging="360"/>
      </w:pPr>
      <w:rPr>
        <w:rFonts w:ascii="Symbol" w:hAnsi="Symbol" w:hint="default"/>
      </w:rPr>
    </w:lvl>
    <w:lvl w:ilvl="4" w:tplc="964C894A">
      <w:start w:val="1"/>
      <w:numFmt w:val="bullet"/>
      <w:lvlText w:val="o"/>
      <w:lvlJc w:val="left"/>
      <w:pPr>
        <w:ind w:left="3600" w:hanging="360"/>
      </w:pPr>
      <w:rPr>
        <w:rFonts w:ascii="Courier New" w:hAnsi="Courier New" w:hint="default"/>
      </w:rPr>
    </w:lvl>
    <w:lvl w:ilvl="5" w:tplc="5A76FD92">
      <w:start w:val="1"/>
      <w:numFmt w:val="bullet"/>
      <w:lvlText w:val=""/>
      <w:lvlJc w:val="left"/>
      <w:pPr>
        <w:ind w:left="4320" w:hanging="360"/>
      </w:pPr>
      <w:rPr>
        <w:rFonts w:ascii="Wingdings" w:hAnsi="Wingdings" w:hint="default"/>
      </w:rPr>
    </w:lvl>
    <w:lvl w:ilvl="6" w:tplc="5FBE5F70">
      <w:start w:val="1"/>
      <w:numFmt w:val="bullet"/>
      <w:lvlText w:val=""/>
      <w:lvlJc w:val="left"/>
      <w:pPr>
        <w:ind w:left="5040" w:hanging="360"/>
      </w:pPr>
      <w:rPr>
        <w:rFonts w:ascii="Symbol" w:hAnsi="Symbol" w:hint="default"/>
      </w:rPr>
    </w:lvl>
    <w:lvl w:ilvl="7" w:tplc="E88281D2">
      <w:start w:val="1"/>
      <w:numFmt w:val="bullet"/>
      <w:lvlText w:val="o"/>
      <w:lvlJc w:val="left"/>
      <w:pPr>
        <w:ind w:left="5760" w:hanging="360"/>
      </w:pPr>
      <w:rPr>
        <w:rFonts w:ascii="Courier New" w:hAnsi="Courier New" w:hint="default"/>
      </w:rPr>
    </w:lvl>
    <w:lvl w:ilvl="8" w:tplc="DA7AFAD2">
      <w:start w:val="1"/>
      <w:numFmt w:val="bullet"/>
      <w:lvlText w:val=""/>
      <w:lvlJc w:val="left"/>
      <w:pPr>
        <w:ind w:left="6480" w:hanging="360"/>
      </w:pPr>
      <w:rPr>
        <w:rFonts w:ascii="Wingdings" w:hAnsi="Wingdings" w:hint="default"/>
      </w:rPr>
    </w:lvl>
  </w:abstractNum>
  <w:abstractNum w:abstractNumId="39" w15:restartNumberingAfterBreak="0">
    <w:nsid w:val="6A7F605E"/>
    <w:multiLevelType w:val="hybridMultilevel"/>
    <w:tmpl w:val="DC7641B4"/>
    <w:lvl w:ilvl="0" w:tplc="1A9C1DC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C10857"/>
    <w:multiLevelType w:val="multilevel"/>
    <w:tmpl w:val="565E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5A24FB"/>
    <w:multiLevelType w:val="hybridMultilevel"/>
    <w:tmpl w:val="FFFFFFFF"/>
    <w:lvl w:ilvl="0" w:tplc="E6944D3E">
      <w:start w:val="1"/>
      <w:numFmt w:val="bullet"/>
      <w:lvlText w:val="-"/>
      <w:lvlJc w:val="left"/>
      <w:pPr>
        <w:ind w:left="720" w:hanging="360"/>
      </w:pPr>
      <w:rPr>
        <w:rFonts w:ascii="Aptos" w:hAnsi="Aptos" w:hint="default"/>
      </w:rPr>
    </w:lvl>
    <w:lvl w:ilvl="1" w:tplc="C50047B2">
      <w:start w:val="1"/>
      <w:numFmt w:val="bullet"/>
      <w:lvlText w:val="o"/>
      <w:lvlJc w:val="left"/>
      <w:pPr>
        <w:ind w:left="1440" w:hanging="360"/>
      </w:pPr>
      <w:rPr>
        <w:rFonts w:ascii="Courier New" w:hAnsi="Courier New" w:hint="default"/>
      </w:rPr>
    </w:lvl>
    <w:lvl w:ilvl="2" w:tplc="EC74C312">
      <w:start w:val="1"/>
      <w:numFmt w:val="bullet"/>
      <w:lvlText w:val=""/>
      <w:lvlJc w:val="left"/>
      <w:pPr>
        <w:ind w:left="2160" w:hanging="360"/>
      </w:pPr>
      <w:rPr>
        <w:rFonts w:ascii="Wingdings" w:hAnsi="Wingdings" w:hint="default"/>
      </w:rPr>
    </w:lvl>
    <w:lvl w:ilvl="3" w:tplc="0B1226A8">
      <w:start w:val="1"/>
      <w:numFmt w:val="bullet"/>
      <w:lvlText w:val=""/>
      <w:lvlJc w:val="left"/>
      <w:pPr>
        <w:ind w:left="2880" w:hanging="360"/>
      </w:pPr>
      <w:rPr>
        <w:rFonts w:ascii="Symbol" w:hAnsi="Symbol" w:hint="default"/>
      </w:rPr>
    </w:lvl>
    <w:lvl w:ilvl="4" w:tplc="67A23EEA">
      <w:start w:val="1"/>
      <w:numFmt w:val="bullet"/>
      <w:lvlText w:val="o"/>
      <w:lvlJc w:val="left"/>
      <w:pPr>
        <w:ind w:left="3600" w:hanging="360"/>
      </w:pPr>
      <w:rPr>
        <w:rFonts w:ascii="Courier New" w:hAnsi="Courier New" w:hint="default"/>
      </w:rPr>
    </w:lvl>
    <w:lvl w:ilvl="5" w:tplc="0F56AE6A">
      <w:start w:val="1"/>
      <w:numFmt w:val="bullet"/>
      <w:lvlText w:val=""/>
      <w:lvlJc w:val="left"/>
      <w:pPr>
        <w:ind w:left="4320" w:hanging="360"/>
      </w:pPr>
      <w:rPr>
        <w:rFonts w:ascii="Wingdings" w:hAnsi="Wingdings" w:hint="default"/>
      </w:rPr>
    </w:lvl>
    <w:lvl w:ilvl="6" w:tplc="A1C69C82">
      <w:start w:val="1"/>
      <w:numFmt w:val="bullet"/>
      <w:lvlText w:val=""/>
      <w:lvlJc w:val="left"/>
      <w:pPr>
        <w:ind w:left="5040" w:hanging="360"/>
      </w:pPr>
      <w:rPr>
        <w:rFonts w:ascii="Symbol" w:hAnsi="Symbol" w:hint="default"/>
      </w:rPr>
    </w:lvl>
    <w:lvl w:ilvl="7" w:tplc="BDF62C3C">
      <w:start w:val="1"/>
      <w:numFmt w:val="bullet"/>
      <w:lvlText w:val="o"/>
      <w:lvlJc w:val="left"/>
      <w:pPr>
        <w:ind w:left="5760" w:hanging="360"/>
      </w:pPr>
      <w:rPr>
        <w:rFonts w:ascii="Courier New" w:hAnsi="Courier New" w:hint="default"/>
      </w:rPr>
    </w:lvl>
    <w:lvl w:ilvl="8" w:tplc="440A9F1A">
      <w:start w:val="1"/>
      <w:numFmt w:val="bullet"/>
      <w:lvlText w:val=""/>
      <w:lvlJc w:val="left"/>
      <w:pPr>
        <w:ind w:left="6480" w:hanging="360"/>
      </w:pPr>
      <w:rPr>
        <w:rFonts w:ascii="Wingdings" w:hAnsi="Wingdings" w:hint="default"/>
      </w:rPr>
    </w:lvl>
  </w:abstractNum>
  <w:abstractNum w:abstractNumId="42" w15:restartNumberingAfterBreak="0">
    <w:nsid w:val="706E0303"/>
    <w:multiLevelType w:val="hybridMultilevel"/>
    <w:tmpl w:val="EE8C0DC8"/>
    <w:lvl w:ilvl="0" w:tplc="298E94E0">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8FF32F"/>
    <w:multiLevelType w:val="hybridMultilevel"/>
    <w:tmpl w:val="FFFFFFFF"/>
    <w:lvl w:ilvl="0" w:tplc="AD54DBD0">
      <w:start w:val="1"/>
      <w:numFmt w:val="bullet"/>
      <w:lvlText w:val="-"/>
      <w:lvlJc w:val="left"/>
      <w:pPr>
        <w:ind w:left="720" w:hanging="360"/>
      </w:pPr>
      <w:rPr>
        <w:rFonts w:ascii="Aptos" w:hAnsi="Aptos" w:hint="default"/>
      </w:rPr>
    </w:lvl>
    <w:lvl w:ilvl="1" w:tplc="6A26C228">
      <w:start w:val="1"/>
      <w:numFmt w:val="bullet"/>
      <w:lvlText w:val="o"/>
      <w:lvlJc w:val="left"/>
      <w:pPr>
        <w:ind w:left="1440" w:hanging="360"/>
      </w:pPr>
      <w:rPr>
        <w:rFonts w:ascii="Courier New" w:hAnsi="Courier New" w:hint="default"/>
      </w:rPr>
    </w:lvl>
    <w:lvl w:ilvl="2" w:tplc="23B2F0F0">
      <w:start w:val="1"/>
      <w:numFmt w:val="bullet"/>
      <w:lvlText w:val=""/>
      <w:lvlJc w:val="left"/>
      <w:pPr>
        <w:ind w:left="2160" w:hanging="360"/>
      </w:pPr>
      <w:rPr>
        <w:rFonts w:ascii="Wingdings" w:hAnsi="Wingdings" w:hint="default"/>
      </w:rPr>
    </w:lvl>
    <w:lvl w:ilvl="3" w:tplc="A72A7C8A">
      <w:start w:val="1"/>
      <w:numFmt w:val="bullet"/>
      <w:lvlText w:val=""/>
      <w:lvlJc w:val="left"/>
      <w:pPr>
        <w:ind w:left="2880" w:hanging="360"/>
      </w:pPr>
      <w:rPr>
        <w:rFonts w:ascii="Symbol" w:hAnsi="Symbol" w:hint="default"/>
      </w:rPr>
    </w:lvl>
    <w:lvl w:ilvl="4" w:tplc="4A2C0C1E">
      <w:start w:val="1"/>
      <w:numFmt w:val="bullet"/>
      <w:lvlText w:val="o"/>
      <w:lvlJc w:val="left"/>
      <w:pPr>
        <w:ind w:left="3600" w:hanging="360"/>
      </w:pPr>
      <w:rPr>
        <w:rFonts w:ascii="Courier New" w:hAnsi="Courier New" w:hint="default"/>
      </w:rPr>
    </w:lvl>
    <w:lvl w:ilvl="5" w:tplc="5E706986">
      <w:start w:val="1"/>
      <w:numFmt w:val="bullet"/>
      <w:lvlText w:val=""/>
      <w:lvlJc w:val="left"/>
      <w:pPr>
        <w:ind w:left="4320" w:hanging="360"/>
      </w:pPr>
      <w:rPr>
        <w:rFonts w:ascii="Wingdings" w:hAnsi="Wingdings" w:hint="default"/>
      </w:rPr>
    </w:lvl>
    <w:lvl w:ilvl="6" w:tplc="B2FCE092">
      <w:start w:val="1"/>
      <w:numFmt w:val="bullet"/>
      <w:lvlText w:val=""/>
      <w:lvlJc w:val="left"/>
      <w:pPr>
        <w:ind w:left="5040" w:hanging="360"/>
      </w:pPr>
      <w:rPr>
        <w:rFonts w:ascii="Symbol" w:hAnsi="Symbol" w:hint="default"/>
      </w:rPr>
    </w:lvl>
    <w:lvl w:ilvl="7" w:tplc="057E2A02">
      <w:start w:val="1"/>
      <w:numFmt w:val="bullet"/>
      <w:lvlText w:val="o"/>
      <w:lvlJc w:val="left"/>
      <w:pPr>
        <w:ind w:left="5760" w:hanging="360"/>
      </w:pPr>
      <w:rPr>
        <w:rFonts w:ascii="Courier New" w:hAnsi="Courier New" w:hint="default"/>
      </w:rPr>
    </w:lvl>
    <w:lvl w:ilvl="8" w:tplc="1DF80E60">
      <w:start w:val="1"/>
      <w:numFmt w:val="bullet"/>
      <w:lvlText w:val=""/>
      <w:lvlJc w:val="left"/>
      <w:pPr>
        <w:ind w:left="6480" w:hanging="360"/>
      </w:pPr>
      <w:rPr>
        <w:rFonts w:ascii="Wingdings" w:hAnsi="Wingdings" w:hint="default"/>
      </w:rPr>
    </w:lvl>
  </w:abstractNum>
  <w:abstractNum w:abstractNumId="44" w15:restartNumberingAfterBreak="0">
    <w:nsid w:val="70F52409"/>
    <w:multiLevelType w:val="multilevel"/>
    <w:tmpl w:val="6E72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F34B1C"/>
    <w:multiLevelType w:val="multilevel"/>
    <w:tmpl w:val="24CAA6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23C408D"/>
    <w:multiLevelType w:val="hybridMultilevel"/>
    <w:tmpl w:val="67D024F0"/>
    <w:lvl w:ilvl="0" w:tplc="7D7EF2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DB0DC3"/>
    <w:multiLevelType w:val="multilevel"/>
    <w:tmpl w:val="8B5481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050806707">
    <w:abstractNumId w:val="34"/>
  </w:num>
  <w:num w:numId="2" w16cid:durableId="1402409020">
    <w:abstractNumId w:val="26"/>
  </w:num>
  <w:num w:numId="3" w16cid:durableId="372965592">
    <w:abstractNumId w:val="47"/>
  </w:num>
  <w:num w:numId="4" w16cid:durableId="279998798">
    <w:abstractNumId w:val="3"/>
  </w:num>
  <w:num w:numId="5" w16cid:durableId="1641959731">
    <w:abstractNumId w:val="29"/>
  </w:num>
  <w:num w:numId="6" w16cid:durableId="1472137773">
    <w:abstractNumId w:val="27"/>
  </w:num>
  <w:num w:numId="7" w16cid:durableId="585727472">
    <w:abstractNumId w:val="9"/>
  </w:num>
  <w:num w:numId="8" w16cid:durableId="245892617">
    <w:abstractNumId w:val="22"/>
  </w:num>
  <w:num w:numId="9" w16cid:durableId="748699363">
    <w:abstractNumId w:val="2"/>
  </w:num>
  <w:num w:numId="10" w16cid:durableId="1194806470">
    <w:abstractNumId w:val="10"/>
  </w:num>
  <w:num w:numId="11" w16cid:durableId="610864495">
    <w:abstractNumId w:val="19"/>
  </w:num>
  <w:num w:numId="12" w16cid:durableId="803887583">
    <w:abstractNumId w:val="6"/>
  </w:num>
  <w:num w:numId="13" w16cid:durableId="106119596">
    <w:abstractNumId w:val="42"/>
  </w:num>
  <w:num w:numId="14" w16cid:durableId="1662586948">
    <w:abstractNumId w:val="33"/>
  </w:num>
  <w:num w:numId="15" w16cid:durableId="1419793226">
    <w:abstractNumId w:val="21"/>
  </w:num>
  <w:num w:numId="16" w16cid:durableId="554970823">
    <w:abstractNumId w:val="30"/>
  </w:num>
  <w:num w:numId="17" w16cid:durableId="756901013">
    <w:abstractNumId w:val="24"/>
  </w:num>
  <w:num w:numId="18" w16cid:durableId="337004082">
    <w:abstractNumId w:val="28"/>
  </w:num>
  <w:num w:numId="19" w16cid:durableId="1347825948">
    <w:abstractNumId w:val="25"/>
  </w:num>
  <w:num w:numId="20" w16cid:durableId="617614083">
    <w:abstractNumId w:val="8"/>
  </w:num>
  <w:num w:numId="21" w16cid:durableId="1831090719">
    <w:abstractNumId w:val="18"/>
  </w:num>
  <w:num w:numId="22" w16cid:durableId="894510375">
    <w:abstractNumId w:val="11"/>
  </w:num>
  <w:num w:numId="23" w16cid:durableId="1395274096">
    <w:abstractNumId w:val="44"/>
  </w:num>
  <w:num w:numId="24" w16cid:durableId="1916740685">
    <w:abstractNumId w:val="40"/>
  </w:num>
  <w:num w:numId="25" w16cid:durableId="1855073313">
    <w:abstractNumId w:val="36"/>
  </w:num>
  <w:num w:numId="26" w16cid:durableId="904611516">
    <w:abstractNumId w:val="5"/>
  </w:num>
  <w:num w:numId="27" w16cid:durableId="1739356968">
    <w:abstractNumId w:val="31"/>
  </w:num>
  <w:num w:numId="28" w16cid:durableId="895968597">
    <w:abstractNumId w:val="41"/>
  </w:num>
  <w:num w:numId="29" w16cid:durableId="1929000164">
    <w:abstractNumId w:val="43"/>
  </w:num>
  <w:num w:numId="30" w16cid:durableId="2076004217">
    <w:abstractNumId w:val="23"/>
  </w:num>
  <w:num w:numId="31" w16cid:durableId="1751731651">
    <w:abstractNumId w:val="45"/>
  </w:num>
  <w:num w:numId="32" w16cid:durableId="1469784341">
    <w:abstractNumId w:val="4"/>
  </w:num>
  <w:num w:numId="33" w16cid:durableId="30227132">
    <w:abstractNumId w:val="39"/>
  </w:num>
  <w:num w:numId="34" w16cid:durableId="1355493274">
    <w:abstractNumId w:val="15"/>
  </w:num>
  <w:num w:numId="35" w16cid:durableId="108818917">
    <w:abstractNumId w:val="32"/>
  </w:num>
  <w:num w:numId="36" w16cid:durableId="1586456649">
    <w:abstractNumId w:val="14"/>
  </w:num>
  <w:num w:numId="37" w16cid:durableId="1942184436">
    <w:abstractNumId w:val="38"/>
  </w:num>
  <w:num w:numId="38" w16cid:durableId="704253711">
    <w:abstractNumId w:val="12"/>
  </w:num>
  <w:num w:numId="39" w16cid:durableId="1118377961">
    <w:abstractNumId w:val="17"/>
  </w:num>
  <w:num w:numId="40" w16cid:durableId="1411266645">
    <w:abstractNumId w:val="7"/>
  </w:num>
  <w:num w:numId="41" w16cid:durableId="29916109">
    <w:abstractNumId w:val="37"/>
  </w:num>
  <w:num w:numId="42" w16cid:durableId="1558857362">
    <w:abstractNumId w:val="16"/>
  </w:num>
  <w:num w:numId="43" w16cid:durableId="1228884907">
    <w:abstractNumId w:val="13"/>
  </w:num>
  <w:num w:numId="44" w16cid:durableId="283392635">
    <w:abstractNumId w:val="35"/>
  </w:num>
  <w:num w:numId="45" w16cid:durableId="400955654">
    <w:abstractNumId w:val="46"/>
  </w:num>
  <w:num w:numId="46" w16cid:durableId="852648921">
    <w:abstractNumId w:val="1"/>
  </w:num>
  <w:num w:numId="47" w16cid:durableId="1964535984">
    <w:abstractNumId w:val="20"/>
  </w:num>
  <w:num w:numId="48" w16cid:durableId="1193878710">
    <w:abstractNumId w:val="0"/>
  </w:num>
  <w:num w:numId="49" w16cid:durableId="138706989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318"/>
    <w:rsid w:val="0000052B"/>
    <w:rsid w:val="00001CA6"/>
    <w:rsid w:val="00002484"/>
    <w:rsid w:val="00002873"/>
    <w:rsid w:val="00002EAD"/>
    <w:rsid w:val="000039ED"/>
    <w:rsid w:val="000046B8"/>
    <w:rsid w:val="00004A10"/>
    <w:rsid w:val="00004BF4"/>
    <w:rsid w:val="00005B40"/>
    <w:rsid w:val="00006435"/>
    <w:rsid w:val="0000736F"/>
    <w:rsid w:val="000102A6"/>
    <w:rsid w:val="000104AA"/>
    <w:rsid w:val="000114ED"/>
    <w:rsid w:val="00011F5C"/>
    <w:rsid w:val="00012A43"/>
    <w:rsid w:val="0001341E"/>
    <w:rsid w:val="000137D7"/>
    <w:rsid w:val="000138FB"/>
    <w:rsid w:val="000142EF"/>
    <w:rsid w:val="00016231"/>
    <w:rsid w:val="00017305"/>
    <w:rsid w:val="00017657"/>
    <w:rsid w:val="000204F6"/>
    <w:rsid w:val="00022CB4"/>
    <w:rsid w:val="000237F3"/>
    <w:rsid w:val="00023B09"/>
    <w:rsid w:val="000254A4"/>
    <w:rsid w:val="00026AE4"/>
    <w:rsid w:val="00026F52"/>
    <w:rsid w:val="000272C5"/>
    <w:rsid w:val="00027A00"/>
    <w:rsid w:val="00030016"/>
    <w:rsid w:val="000300C7"/>
    <w:rsid w:val="00030BBF"/>
    <w:rsid w:val="00031342"/>
    <w:rsid w:val="0003193C"/>
    <w:rsid w:val="00032BCE"/>
    <w:rsid w:val="00034177"/>
    <w:rsid w:val="000356B7"/>
    <w:rsid w:val="000368B8"/>
    <w:rsid w:val="00036BB0"/>
    <w:rsid w:val="000372D0"/>
    <w:rsid w:val="00037D8D"/>
    <w:rsid w:val="00037ED0"/>
    <w:rsid w:val="0004051A"/>
    <w:rsid w:val="00041C41"/>
    <w:rsid w:val="0004269D"/>
    <w:rsid w:val="00042F06"/>
    <w:rsid w:val="000439E1"/>
    <w:rsid w:val="00045B58"/>
    <w:rsid w:val="000469F4"/>
    <w:rsid w:val="00046C7D"/>
    <w:rsid w:val="000471E7"/>
    <w:rsid w:val="000472B5"/>
    <w:rsid w:val="0005040A"/>
    <w:rsid w:val="00050E12"/>
    <w:rsid w:val="00051310"/>
    <w:rsid w:val="000523AC"/>
    <w:rsid w:val="0005285A"/>
    <w:rsid w:val="00054ABC"/>
    <w:rsid w:val="00055686"/>
    <w:rsid w:val="00055B3C"/>
    <w:rsid w:val="00060033"/>
    <w:rsid w:val="000602E8"/>
    <w:rsid w:val="00060482"/>
    <w:rsid w:val="00060550"/>
    <w:rsid w:val="0006173C"/>
    <w:rsid w:val="00061D88"/>
    <w:rsid w:val="0006301D"/>
    <w:rsid w:val="00064053"/>
    <w:rsid w:val="000644CC"/>
    <w:rsid w:val="00065A1F"/>
    <w:rsid w:val="00066B89"/>
    <w:rsid w:val="00067AD0"/>
    <w:rsid w:val="000707B6"/>
    <w:rsid w:val="00071C49"/>
    <w:rsid w:val="00072193"/>
    <w:rsid w:val="000721E3"/>
    <w:rsid w:val="00073C57"/>
    <w:rsid w:val="00074A66"/>
    <w:rsid w:val="0007748F"/>
    <w:rsid w:val="00077C53"/>
    <w:rsid w:val="000801FD"/>
    <w:rsid w:val="00080D2A"/>
    <w:rsid w:val="00081B75"/>
    <w:rsid w:val="00082D0F"/>
    <w:rsid w:val="000839FD"/>
    <w:rsid w:val="00083C1C"/>
    <w:rsid w:val="00084283"/>
    <w:rsid w:val="00085380"/>
    <w:rsid w:val="00085A42"/>
    <w:rsid w:val="00085C20"/>
    <w:rsid w:val="000863B0"/>
    <w:rsid w:val="00086A45"/>
    <w:rsid w:val="000879DD"/>
    <w:rsid w:val="00087B62"/>
    <w:rsid w:val="00090934"/>
    <w:rsid w:val="000919B8"/>
    <w:rsid w:val="00091EA9"/>
    <w:rsid w:val="000927EF"/>
    <w:rsid w:val="00092A74"/>
    <w:rsid w:val="000939C7"/>
    <w:rsid w:val="00093D23"/>
    <w:rsid w:val="00094126"/>
    <w:rsid w:val="00094AF1"/>
    <w:rsid w:val="00094C0B"/>
    <w:rsid w:val="00094FB6"/>
    <w:rsid w:val="0009529E"/>
    <w:rsid w:val="00095CE8"/>
    <w:rsid w:val="00096BB4"/>
    <w:rsid w:val="000978DF"/>
    <w:rsid w:val="000979A1"/>
    <w:rsid w:val="00097E2D"/>
    <w:rsid w:val="00097E64"/>
    <w:rsid w:val="000A2128"/>
    <w:rsid w:val="000A4303"/>
    <w:rsid w:val="000A49C7"/>
    <w:rsid w:val="000A69B8"/>
    <w:rsid w:val="000A6FAE"/>
    <w:rsid w:val="000B0384"/>
    <w:rsid w:val="000B0C7E"/>
    <w:rsid w:val="000B12CD"/>
    <w:rsid w:val="000B22C0"/>
    <w:rsid w:val="000B23AD"/>
    <w:rsid w:val="000B26D3"/>
    <w:rsid w:val="000B2D91"/>
    <w:rsid w:val="000B399C"/>
    <w:rsid w:val="000B3F1D"/>
    <w:rsid w:val="000B42BE"/>
    <w:rsid w:val="000B45B8"/>
    <w:rsid w:val="000B48FB"/>
    <w:rsid w:val="000B49D2"/>
    <w:rsid w:val="000B4C93"/>
    <w:rsid w:val="000B504B"/>
    <w:rsid w:val="000B5067"/>
    <w:rsid w:val="000B58D4"/>
    <w:rsid w:val="000B5B3F"/>
    <w:rsid w:val="000B7701"/>
    <w:rsid w:val="000B791A"/>
    <w:rsid w:val="000C06C1"/>
    <w:rsid w:val="000C0784"/>
    <w:rsid w:val="000C0953"/>
    <w:rsid w:val="000C15B2"/>
    <w:rsid w:val="000C1D24"/>
    <w:rsid w:val="000C2415"/>
    <w:rsid w:val="000C2AD2"/>
    <w:rsid w:val="000C3CE2"/>
    <w:rsid w:val="000C544F"/>
    <w:rsid w:val="000C5878"/>
    <w:rsid w:val="000C5E54"/>
    <w:rsid w:val="000C6567"/>
    <w:rsid w:val="000D0235"/>
    <w:rsid w:val="000D07F8"/>
    <w:rsid w:val="000D0AF7"/>
    <w:rsid w:val="000D212E"/>
    <w:rsid w:val="000D296B"/>
    <w:rsid w:val="000D30DA"/>
    <w:rsid w:val="000D34BA"/>
    <w:rsid w:val="000D36D2"/>
    <w:rsid w:val="000D3795"/>
    <w:rsid w:val="000D473E"/>
    <w:rsid w:val="000D591E"/>
    <w:rsid w:val="000D5A56"/>
    <w:rsid w:val="000D63C1"/>
    <w:rsid w:val="000E04BD"/>
    <w:rsid w:val="000E16CB"/>
    <w:rsid w:val="000E1EC1"/>
    <w:rsid w:val="000E2628"/>
    <w:rsid w:val="000E33BD"/>
    <w:rsid w:val="000E44C8"/>
    <w:rsid w:val="000E6DBF"/>
    <w:rsid w:val="000E6EA0"/>
    <w:rsid w:val="000E7013"/>
    <w:rsid w:val="000E7FF2"/>
    <w:rsid w:val="000F0AA7"/>
    <w:rsid w:val="000F1110"/>
    <w:rsid w:val="000F12D0"/>
    <w:rsid w:val="000F239D"/>
    <w:rsid w:val="000F2EF0"/>
    <w:rsid w:val="000F49DE"/>
    <w:rsid w:val="000F4B63"/>
    <w:rsid w:val="000F6724"/>
    <w:rsid w:val="000F68EC"/>
    <w:rsid w:val="000F73BA"/>
    <w:rsid w:val="000F7822"/>
    <w:rsid w:val="00100B0F"/>
    <w:rsid w:val="00101B38"/>
    <w:rsid w:val="001023A7"/>
    <w:rsid w:val="00104DC3"/>
    <w:rsid w:val="00104E92"/>
    <w:rsid w:val="0010510A"/>
    <w:rsid w:val="00105E80"/>
    <w:rsid w:val="001069B3"/>
    <w:rsid w:val="00106DEA"/>
    <w:rsid w:val="0010744E"/>
    <w:rsid w:val="0011066A"/>
    <w:rsid w:val="001110AE"/>
    <w:rsid w:val="001118BE"/>
    <w:rsid w:val="00111972"/>
    <w:rsid w:val="001119AF"/>
    <w:rsid w:val="00111F9F"/>
    <w:rsid w:val="00112401"/>
    <w:rsid w:val="0011249D"/>
    <w:rsid w:val="001125E7"/>
    <w:rsid w:val="00112879"/>
    <w:rsid w:val="001134F0"/>
    <w:rsid w:val="001139AC"/>
    <w:rsid w:val="001160F4"/>
    <w:rsid w:val="00116D07"/>
    <w:rsid w:val="00116D51"/>
    <w:rsid w:val="00116DD1"/>
    <w:rsid w:val="00116F43"/>
    <w:rsid w:val="001172B2"/>
    <w:rsid w:val="00120DA2"/>
    <w:rsid w:val="00120E72"/>
    <w:rsid w:val="00120F70"/>
    <w:rsid w:val="00121427"/>
    <w:rsid w:val="001220F6"/>
    <w:rsid w:val="00122BEB"/>
    <w:rsid w:val="00122DD7"/>
    <w:rsid w:val="00122F03"/>
    <w:rsid w:val="00125B9D"/>
    <w:rsid w:val="001274E4"/>
    <w:rsid w:val="00132443"/>
    <w:rsid w:val="001330DA"/>
    <w:rsid w:val="00133506"/>
    <w:rsid w:val="00134DC0"/>
    <w:rsid w:val="00136609"/>
    <w:rsid w:val="00136C23"/>
    <w:rsid w:val="00136FA2"/>
    <w:rsid w:val="00140039"/>
    <w:rsid w:val="00140504"/>
    <w:rsid w:val="00140741"/>
    <w:rsid w:val="00141E6F"/>
    <w:rsid w:val="001424B3"/>
    <w:rsid w:val="001426AF"/>
    <w:rsid w:val="00144F11"/>
    <w:rsid w:val="0014519F"/>
    <w:rsid w:val="00145EEE"/>
    <w:rsid w:val="0014637E"/>
    <w:rsid w:val="0014760E"/>
    <w:rsid w:val="001502F0"/>
    <w:rsid w:val="00151657"/>
    <w:rsid w:val="00151888"/>
    <w:rsid w:val="00151B8B"/>
    <w:rsid w:val="0015282B"/>
    <w:rsid w:val="00152E06"/>
    <w:rsid w:val="00153108"/>
    <w:rsid w:val="00153F33"/>
    <w:rsid w:val="001547F3"/>
    <w:rsid w:val="00155DCF"/>
    <w:rsid w:val="00156736"/>
    <w:rsid w:val="001569E9"/>
    <w:rsid w:val="00156E39"/>
    <w:rsid w:val="001570AD"/>
    <w:rsid w:val="001573DA"/>
    <w:rsid w:val="00160258"/>
    <w:rsid w:val="00160957"/>
    <w:rsid w:val="00160AF1"/>
    <w:rsid w:val="00161E02"/>
    <w:rsid w:val="0016250F"/>
    <w:rsid w:val="001625F3"/>
    <w:rsid w:val="00162779"/>
    <w:rsid w:val="001632B2"/>
    <w:rsid w:val="00163E41"/>
    <w:rsid w:val="00165455"/>
    <w:rsid w:val="001659B4"/>
    <w:rsid w:val="00165D53"/>
    <w:rsid w:val="00167B49"/>
    <w:rsid w:val="0017086A"/>
    <w:rsid w:val="00170F3C"/>
    <w:rsid w:val="00171551"/>
    <w:rsid w:val="0017174D"/>
    <w:rsid w:val="00171D6C"/>
    <w:rsid w:val="0017244A"/>
    <w:rsid w:val="00173D94"/>
    <w:rsid w:val="00175E93"/>
    <w:rsid w:val="00176460"/>
    <w:rsid w:val="0017660F"/>
    <w:rsid w:val="001766CA"/>
    <w:rsid w:val="00176DEF"/>
    <w:rsid w:val="001770F7"/>
    <w:rsid w:val="0018017E"/>
    <w:rsid w:val="0018026A"/>
    <w:rsid w:val="00180595"/>
    <w:rsid w:val="001805EC"/>
    <w:rsid w:val="00181EB9"/>
    <w:rsid w:val="0018293E"/>
    <w:rsid w:val="0018358E"/>
    <w:rsid w:val="00184183"/>
    <w:rsid w:val="00184C73"/>
    <w:rsid w:val="00184CB3"/>
    <w:rsid w:val="00185229"/>
    <w:rsid w:val="0018540A"/>
    <w:rsid w:val="001857A4"/>
    <w:rsid w:val="0018689B"/>
    <w:rsid w:val="001874E6"/>
    <w:rsid w:val="0019162E"/>
    <w:rsid w:val="00191665"/>
    <w:rsid w:val="001917A9"/>
    <w:rsid w:val="00191E1E"/>
    <w:rsid w:val="00191F43"/>
    <w:rsid w:val="00193BA1"/>
    <w:rsid w:val="001946D4"/>
    <w:rsid w:val="00195715"/>
    <w:rsid w:val="00195885"/>
    <w:rsid w:val="00195A31"/>
    <w:rsid w:val="00195D19"/>
    <w:rsid w:val="00195DA2"/>
    <w:rsid w:val="00196800"/>
    <w:rsid w:val="00196BE0"/>
    <w:rsid w:val="00197E38"/>
    <w:rsid w:val="001A001D"/>
    <w:rsid w:val="001A0030"/>
    <w:rsid w:val="001A1D4D"/>
    <w:rsid w:val="001A32CF"/>
    <w:rsid w:val="001A3A03"/>
    <w:rsid w:val="001A3E92"/>
    <w:rsid w:val="001A4D03"/>
    <w:rsid w:val="001A4D5F"/>
    <w:rsid w:val="001A5D96"/>
    <w:rsid w:val="001A5EC1"/>
    <w:rsid w:val="001A618A"/>
    <w:rsid w:val="001A63AD"/>
    <w:rsid w:val="001A6AE6"/>
    <w:rsid w:val="001A731D"/>
    <w:rsid w:val="001A782D"/>
    <w:rsid w:val="001A7E93"/>
    <w:rsid w:val="001A7ED7"/>
    <w:rsid w:val="001B0B75"/>
    <w:rsid w:val="001B1344"/>
    <w:rsid w:val="001B1953"/>
    <w:rsid w:val="001B2556"/>
    <w:rsid w:val="001B2E38"/>
    <w:rsid w:val="001B3A92"/>
    <w:rsid w:val="001B406F"/>
    <w:rsid w:val="001B518B"/>
    <w:rsid w:val="001B5DDF"/>
    <w:rsid w:val="001B667A"/>
    <w:rsid w:val="001B734B"/>
    <w:rsid w:val="001C175B"/>
    <w:rsid w:val="001C28CC"/>
    <w:rsid w:val="001C357C"/>
    <w:rsid w:val="001C3810"/>
    <w:rsid w:val="001C4192"/>
    <w:rsid w:val="001C49DE"/>
    <w:rsid w:val="001C502B"/>
    <w:rsid w:val="001C534D"/>
    <w:rsid w:val="001C54CC"/>
    <w:rsid w:val="001C59AB"/>
    <w:rsid w:val="001C5DBD"/>
    <w:rsid w:val="001C6294"/>
    <w:rsid w:val="001C6AC3"/>
    <w:rsid w:val="001D1088"/>
    <w:rsid w:val="001D1229"/>
    <w:rsid w:val="001D2612"/>
    <w:rsid w:val="001D2C74"/>
    <w:rsid w:val="001D33FE"/>
    <w:rsid w:val="001D3EAD"/>
    <w:rsid w:val="001D48D4"/>
    <w:rsid w:val="001D5FC0"/>
    <w:rsid w:val="001D6C32"/>
    <w:rsid w:val="001E07E2"/>
    <w:rsid w:val="001E16A6"/>
    <w:rsid w:val="001E1C83"/>
    <w:rsid w:val="001E1E69"/>
    <w:rsid w:val="001E4479"/>
    <w:rsid w:val="001E470B"/>
    <w:rsid w:val="001E56A5"/>
    <w:rsid w:val="001E6A17"/>
    <w:rsid w:val="001E7183"/>
    <w:rsid w:val="001E7784"/>
    <w:rsid w:val="001E78B0"/>
    <w:rsid w:val="001F0680"/>
    <w:rsid w:val="001F0AB4"/>
    <w:rsid w:val="001F197E"/>
    <w:rsid w:val="001F31F8"/>
    <w:rsid w:val="001F379D"/>
    <w:rsid w:val="001F4A81"/>
    <w:rsid w:val="001F678A"/>
    <w:rsid w:val="001F6A6D"/>
    <w:rsid w:val="001F6BC1"/>
    <w:rsid w:val="001F7F08"/>
    <w:rsid w:val="0020038E"/>
    <w:rsid w:val="00200619"/>
    <w:rsid w:val="00200E71"/>
    <w:rsid w:val="00200F83"/>
    <w:rsid w:val="002012E8"/>
    <w:rsid w:val="00201E9A"/>
    <w:rsid w:val="00203634"/>
    <w:rsid w:val="00205345"/>
    <w:rsid w:val="00206100"/>
    <w:rsid w:val="0020655E"/>
    <w:rsid w:val="00206BB2"/>
    <w:rsid w:val="002070C1"/>
    <w:rsid w:val="00210C6A"/>
    <w:rsid w:val="002118EE"/>
    <w:rsid w:val="0021227C"/>
    <w:rsid w:val="00213520"/>
    <w:rsid w:val="00213E3C"/>
    <w:rsid w:val="00214593"/>
    <w:rsid w:val="00215E57"/>
    <w:rsid w:val="00215EC0"/>
    <w:rsid w:val="002167B6"/>
    <w:rsid w:val="00216EAE"/>
    <w:rsid w:val="00220C32"/>
    <w:rsid w:val="00220D9B"/>
    <w:rsid w:val="00220F0D"/>
    <w:rsid w:val="00221578"/>
    <w:rsid w:val="002222D5"/>
    <w:rsid w:val="00222818"/>
    <w:rsid w:val="00222B09"/>
    <w:rsid w:val="0022411B"/>
    <w:rsid w:val="002241C0"/>
    <w:rsid w:val="00224479"/>
    <w:rsid w:val="00225036"/>
    <w:rsid w:val="00225740"/>
    <w:rsid w:val="002259C9"/>
    <w:rsid w:val="00226AA5"/>
    <w:rsid w:val="00230F44"/>
    <w:rsid w:val="002318AF"/>
    <w:rsid w:val="00231BE4"/>
    <w:rsid w:val="002324E4"/>
    <w:rsid w:val="00232600"/>
    <w:rsid w:val="00232CAD"/>
    <w:rsid w:val="00232DB1"/>
    <w:rsid w:val="00233037"/>
    <w:rsid w:val="00233423"/>
    <w:rsid w:val="00233518"/>
    <w:rsid w:val="00233BE4"/>
    <w:rsid w:val="0023428F"/>
    <w:rsid w:val="002343C6"/>
    <w:rsid w:val="002343C8"/>
    <w:rsid w:val="002347B9"/>
    <w:rsid w:val="00234BA9"/>
    <w:rsid w:val="00235A73"/>
    <w:rsid w:val="002365B6"/>
    <w:rsid w:val="00237947"/>
    <w:rsid w:val="00237CAA"/>
    <w:rsid w:val="00240514"/>
    <w:rsid w:val="00240552"/>
    <w:rsid w:val="00240E19"/>
    <w:rsid w:val="00241FBA"/>
    <w:rsid w:val="002420D3"/>
    <w:rsid w:val="0024377E"/>
    <w:rsid w:val="00243810"/>
    <w:rsid w:val="00243A7A"/>
    <w:rsid w:val="002440B8"/>
    <w:rsid w:val="00244BC4"/>
    <w:rsid w:val="00244CDC"/>
    <w:rsid w:val="00244D5A"/>
    <w:rsid w:val="00246359"/>
    <w:rsid w:val="0024731D"/>
    <w:rsid w:val="00247525"/>
    <w:rsid w:val="0024765D"/>
    <w:rsid w:val="0025094F"/>
    <w:rsid w:val="00250A5E"/>
    <w:rsid w:val="00250C55"/>
    <w:rsid w:val="002514A7"/>
    <w:rsid w:val="00251E99"/>
    <w:rsid w:val="00252354"/>
    <w:rsid w:val="00252712"/>
    <w:rsid w:val="002529F6"/>
    <w:rsid w:val="00252DDC"/>
    <w:rsid w:val="00253441"/>
    <w:rsid w:val="00253805"/>
    <w:rsid w:val="00253EE1"/>
    <w:rsid w:val="002541F5"/>
    <w:rsid w:val="002545CB"/>
    <w:rsid w:val="002546DE"/>
    <w:rsid w:val="00255307"/>
    <w:rsid w:val="00255359"/>
    <w:rsid w:val="0025583E"/>
    <w:rsid w:val="0025734C"/>
    <w:rsid w:val="0025739D"/>
    <w:rsid w:val="0025795D"/>
    <w:rsid w:val="00261BFF"/>
    <w:rsid w:val="0026219E"/>
    <w:rsid w:val="00262551"/>
    <w:rsid w:val="0026262A"/>
    <w:rsid w:val="00263396"/>
    <w:rsid w:val="002636CF"/>
    <w:rsid w:val="00263772"/>
    <w:rsid w:val="00263ABA"/>
    <w:rsid w:val="0026407F"/>
    <w:rsid w:val="00264F74"/>
    <w:rsid w:val="00266182"/>
    <w:rsid w:val="00266F5C"/>
    <w:rsid w:val="00267691"/>
    <w:rsid w:val="00267FCF"/>
    <w:rsid w:val="002712B8"/>
    <w:rsid w:val="00271791"/>
    <w:rsid w:val="002717BF"/>
    <w:rsid w:val="00271A1E"/>
    <w:rsid w:val="00271BAE"/>
    <w:rsid w:val="002721C5"/>
    <w:rsid w:val="00273353"/>
    <w:rsid w:val="002738FE"/>
    <w:rsid w:val="00273CDC"/>
    <w:rsid w:val="002742FE"/>
    <w:rsid w:val="002749AD"/>
    <w:rsid w:val="00275637"/>
    <w:rsid w:val="002760D0"/>
    <w:rsid w:val="00276358"/>
    <w:rsid w:val="002766C8"/>
    <w:rsid w:val="00276B7D"/>
    <w:rsid w:val="00276DC7"/>
    <w:rsid w:val="00276F02"/>
    <w:rsid w:val="002777A7"/>
    <w:rsid w:val="00277A29"/>
    <w:rsid w:val="00277EC2"/>
    <w:rsid w:val="00280729"/>
    <w:rsid w:val="00281058"/>
    <w:rsid w:val="00281787"/>
    <w:rsid w:val="00281892"/>
    <w:rsid w:val="00281BDC"/>
    <w:rsid w:val="00281FED"/>
    <w:rsid w:val="00282920"/>
    <w:rsid w:val="00282FB1"/>
    <w:rsid w:val="00283191"/>
    <w:rsid w:val="002834DE"/>
    <w:rsid w:val="00284495"/>
    <w:rsid w:val="0028458D"/>
    <w:rsid w:val="00284CE6"/>
    <w:rsid w:val="002864B7"/>
    <w:rsid w:val="00286B8F"/>
    <w:rsid w:val="00287C76"/>
    <w:rsid w:val="00287CD3"/>
    <w:rsid w:val="00287F5A"/>
    <w:rsid w:val="00290D1C"/>
    <w:rsid w:val="00290E11"/>
    <w:rsid w:val="00291308"/>
    <w:rsid w:val="00291646"/>
    <w:rsid w:val="002917F0"/>
    <w:rsid w:val="00291996"/>
    <w:rsid w:val="00292284"/>
    <w:rsid w:val="0029396D"/>
    <w:rsid w:val="00293CB0"/>
    <w:rsid w:val="002943E9"/>
    <w:rsid w:val="00294D55"/>
    <w:rsid w:val="00297D70"/>
    <w:rsid w:val="002A0361"/>
    <w:rsid w:val="002A10A1"/>
    <w:rsid w:val="002A1F0F"/>
    <w:rsid w:val="002A22B9"/>
    <w:rsid w:val="002A31B8"/>
    <w:rsid w:val="002A34DD"/>
    <w:rsid w:val="002A3A73"/>
    <w:rsid w:val="002A3B11"/>
    <w:rsid w:val="002A3CE0"/>
    <w:rsid w:val="002A4968"/>
    <w:rsid w:val="002A52A0"/>
    <w:rsid w:val="002A64A3"/>
    <w:rsid w:val="002A6EC9"/>
    <w:rsid w:val="002A7B52"/>
    <w:rsid w:val="002A7B77"/>
    <w:rsid w:val="002B06EF"/>
    <w:rsid w:val="002B0BCF"/>
    <w:rsid w:val="002B1064"/>
    <w:rsid w:val="002B1C8D"/>
    <w:rsid w:val="002B1CF9"/>
    <w:rsid w:val="002B2ECB"/>
    <w:rsid w:val="002B3218"/>
    <w:rsid w:val="002B3D77"/>
    <w:rsid w:val="002B5D49"/>
    <w:rsid w:val="002B6044"/>
    <w:rsid w:val="002B7801"/>
    <w:rsid w:val="002C0B2C"/>
    <w:rsid w:val="002C15E6"/>
    <w:rsid w:val="002C22FC"/>
    <w:rsid w:val="002C2B32"/>
    <w:rsid w:val="002C2DFF"/>
    <w:rsid w:val="002C4964"/>
    <w:rsid w:val="002C4D29"/>
    <w:rsid w:val="002C4D9E"/>
    <w:rsid w:val="002C520B"/>
    <w:rsid w:val="002C6119"/>
    <w:rsid w:val="002C63EC"/>
    <w:rsid w:val="002C6490"/>
    <w:rsid w:val="002C6C4F"/>
    <w:rsid w:val="002C6DE2"/>
    <w:rsid w:val="002C6FD4"/>
    <w:rsid w:val="002C7347"/>
    <w:rsid w:val="002C7519"/>
    <w:rsid w:val="002D0F5B"/>
    <w:rsid w:val="002D4EE2"/>
    <w:rsid w:val="002D5128"/>
    <w:rsid w:val="002D58A0"/>
    <w:rsid w:val="002D5983"/>
    <w:rsid w:val="002D6757"/>
    <w:rsid w:val="002D7010"/>
    <w:rsid w:val="002E0026"/>
    <w:rsid w:val="002E0859"/>
    <w:rsid w:val="002E2607"/>
    <w:rsid w:val="002E27D7"/>
    <w:rsid w:val="002E2B3E"/>
    <w:rsid w:val="002E3B37"/>
    <w:rsid w:val="002E5F2B"/>
    <w:rsid w:val="002E7A95"/>
    <w:rsid w:val="002E7AFC"/>
    <w:rsid w:val="002F0816"/>
    <w:rsid w:val="002F0D06"/>
    <w:rsid w:val="002F0F9C"/>
    <w:rsid w:val="002F1A5F"/>
    <w:rsid w:val="002F2AEB"/>
    <w:rsid w:val="002F40FC"/>
    <w:rsid w:val="002F56E4"/>
    <w:rsid w:val="002F5B53"/>
    <w:rsid w:val="002F6076"/>
    <w:rsid w:val="002F6C6C"/>
    <w:rsid w:val="002F734F"/>
    <w:rsid w:val="002F7516"/>
    <w:rsid w:val="002F7D82"/>
    <w:rsid w:val="00301418"/>
    <w:rsid w:val="00302C5A"/>
    <w:rsid w:val="00302F0B"/>
    <w:rsid w:val="00303B40"/>
    <w:rsid w:val="00303C7D"/>
    <w:rsid w:val="0030438C"/>
    <w:rsid w:val="0030510A"/>
    <w:rsid w:val="00305581"/>
    <w:rsid w:val="003058CD"/>
    <w:rsid w:val="0030617A"/>
    <w:rsid w:val="003067C9"/>
    <w:rsid w:val="00307293"/>
    <w:rsid w:val="00307E6E"/>
    <w:rsid w:val="0031023C"/>
    <w:rsid w:val="003102E6"/>
    <w:rsid w:val="00310EFF"/>
    <w:rsid w:val="00311A44"/>
    <w:rsid w:val="00311AFB"/>
    <w:rsid w:val="00311DE5"/>
    <w:rsid w:val="00313828"/>
    <w:rsid w:val="00313F00"/>
    <w:rsid w:val="00314113"/>
    <w:rsid w:val="003144F6"/>
    <w:rsid w:val="00314DD5"/>
    <w:rsid w:val="00314F7E"/>
    <w:rsid w:val="00315512"/>
    <w:rsid w:val="00315DAD"/>
    <w:rsid w:val="00315FBE"/>
    <w:rsid w:val="00316447"/>
    <w:rsid w:val="00316E70"/>
    <w:rsid w:val="0032158E"/>
    <w:rsid w:val="00321806"/>
    <w:rsid w:val="00321EB7"/>
    <w:rsid w:val="0032202B"/>
    <w:rsid w:val="00322E46"/>
    <w:rsid w:val="003241D1"/>
    <w:rsid w:val="003251AC"/>
    <w:rsid w:val="00326088"/>
    <w:rsid w:val="003268EE"/>
    <w:rsid w:val="00326E43"/>
    <w:rsid w:val="003316E0"/>
    <w:rsid w:val="003317DD"/>
    <w:rsid w:val="00331816"/>
    <w:rsid w:val="00332856"/>
    <w:rsid w:val="003329E4"/>
    <w:rsid w:val="00332D14"/>
    <w:rsid w:val="00333EBA"/>
    <w:rsid w:val="003348B8"/>
    <w:rsid w:val="00334F9F"/>
    <w:rsid w:val="003365B4"/>
    <w:rsid w:val="003377BD"/>
    <w:rsid w:val="00340678"/>
    <w:rsid w:val="0034069B"/>
    <w:rsid w:val="00340AAA"/>
    <w:rsid w:val="00342BA9"/>
    <w:rsid w:val="003432DE"/>
    <w:rsid w:val="003458D9"/>
    <w:rsid w:val="003467C0"/>
    <w:rsid w:val="00346C99"/>
    <w:rsid w:val="0035069A"/>
    <w:rsid w:val="00350DE3"/>
    <w:rsid w:val="00351B93"/>
    <w:rsid w:val="0035431C"/>
    <w:rsid w:val="0035514F"/>
    <w:rsid w:val="003568B0"/>
    <w:rsid w:val="00357306"/>
    <w:rsid w:val="0036030A"/>
    <w:rsid w:val="0036037E"/>
    <w:rsid w:val="003603CC"/>
    <w:rsid w:val="003605BC"/>
    <w:rsid w:val="00360626"/>
    <w:rsid w:val="003608B1"/>
    <w:rsid w:val="00360AB9"/>
    <w:rsid w:val="00361621"/>
    <w:rsid w:val="00361BCB"/>
    <w:rsid w:val="003620A2"/>
    <w:rsid w:val="0036254D"/>
    <w:rsid w:val="00363E5E"/>
    <w:rsid w:val="00364C47"/>
    <w:rsid w:val="0036591E"/>
    <w:rsid w:val="00366F4E"/>
    <w:rsid w:val="00367623"/>
    <w:rsid w:val="0037011D"/>
    <w:rsid w:val="00370782"/>
    <w:rsid w:val="00370A09"/>
    <w:rsid w:val="003749B7"/>
    <w:rsid w:val="00374B7D"/>
    <w:rsid w:val="003755F8"/>
    <w:rsid w:val="00375E1B"/>
    <w:rsid w:val="00376A99"/>
    <w:rsid w:val="00377601"/>
    <w:rsid w:val="00380376"/>
    <w:rsid w:val="0038047E"/>
    <w:rsid w:val="003813BF"/>
    <w:rsid w:val="0038239B"/>
    <w:rsid w:val="00382D17"/>
    <w:rsid w:val="00383F4A"/>
    <w:rsid w:val="00384D05"/>
    <w:rsid w:val="00384E3D"/>
    <w:rsid w:val="003857CE"/>
    <w:rsid w:val="0038686F"/>
    <w:rsid w:val="00387521"/>
    <w:rsid w:val="00390079"/>
    <w:rsid w:val="003901E0"/>
    <w:rsid w:val="0039059E"/>
    <w:rsid w:val="00392938"/>
    <w:rsid w:val="00393C13"/>
    <w:rsid w:val="00394B1A"/>
    <w:rsid w:val="00394FFE"/>
    <w:rsid w:val="00395114"/>
    <w:rsid w:val="0039565E"/>
    <w:rsid w:val="00396329"/>
    <w:rsid w:val="0039693C"/>
    <w:rsid w:val="00396B79"/>
    <w:rsid w:val="003A0967"/>
    <w:rsid w:val="003A1FC4"/>
    <w:rsid w:val="003A214F"/>
    <w:rsid w:val="003A323C"/>
    <w:rsid w:val="003A3900"/>
    <w:rsid w:val="003A471F"/>
    <w:rsid w:val="003A4B4F"/>
    <w:rsid w:val="003A4BAF"/>
    <w:rsid w:val="003A4EDE"/>
    <w:rsid w:val="003A52C2"/>
    <w:rsid w:val="003A6CBB"/>
    <w:rsid w:val="003A6FB1"/>
    <w:rsid w:val="003B0624"/>
    <w:rsid w:val="003B1F3D"/>
    <w:rsid w:val="003B43F9"/>
    <w:rsid w:val="003B5094"/>
    <w:rsid w:val="003B5972"/>
    <w:rsid w:val="003B7536"/>
    <w:rsid w:val="003B7AF8"/>
    <w:rsid w:val="003C1535"/>
    <w:rsid w:val="003C5028"/>
    <w:rsid w:val="003C572A"/>
    <w:rsid w:val="003C6307"/>
    <w:rsid w:val="003C73FD"/>
    <w:rsid w:val="003CD5D3"/>
    <w:rsid w:val="003D0802"/>
    <w:rsid w:val="003D1EA9"/>
    <w:rsid w:val="003D1F95"/>
    <w:rsid w:val="003D1FFD"/>
    <w:rsid w:val="003D2E35"/>
    <w:rsid w:val="003D2E65"/>
    <w:rsid w:val="003D5ECC"/>
    <w:rsid w:val="003D6B1C"/>
    <w:rsid w:val="003D6CDA"/>
    <w:rsid w:val="003D6F8D"/>
    <w:rsid w:val="003D7688"/>
    <w:rsid w:val="003E06C2"/>
    <w:rsid w:val="003E09F0"/>
    <w:rsid w:val="003E0E50"/>
    <w:rsid w:val="003E17DE"/>
    <w:rsid w:val="003E1F85"/>
    <w:rsid w:val="003E2AB8"/>
    <w:rsid w:val="003E2B35"/>
    <w:rsid w:val="003E3C06"/>
    <w:rsid w:val="003E4D52"/>
    <w:rsid w:val="003E5013"/>
    <w:rsid w:val="003E50F6"/>
    <w:rsid w:val="003E52A2"/>
    <w:rsid w:val="003E604F"/>
    <w:rsid w:val="003E66A2"/>
    <w:rsid w:val="003E67D8"/>
    <w:rsid w:val="003E6F4D"/>
    <w:rsid w:val="003E743F"/>
    <w:rsid w:val="003E7835"/>
    <w:rsid w:val="003E7F38"/>
    <w:rsid w:val="003F0126"/>
    <w:rsid w:val="003F1832"/>
    <w:rsid w:val="003F210F"/>
    <w:rsid w:val="003F279B"/>
    <w:rsid w:val="003F2A1A"/>
    <w:rsid w:val="003F4C25"/>
    <w:rsid w:val="003F5344"/>
    <w:rsid w:val="003F534E"/>
    <w:rsid w:val="003F540E"/>
    <w:rsid w:val="003F66C2"/>
    <w:rsid w:val="003F682A"/>
    <w:rsid w:val="004000E1"/>
    <w:rsid w:val="00402DE2"/>
    <w:rsid w:val="00403DC4"/>
    <w:rsid w:val="00404E81"/>
    <w:rsid w:val="00405263"/>
    <w:rsid w:val="00405731"/>
    <w:rsid w:val="00406781"/>
    <w:rsid w:val="00406955"/>
    <w:rsid w:val="004078B6"/>
    <w:rsid w:val="00407F24"/>
    <w:rsid w:val="004110DB"/>
    <w:rsid w:val="004122D5"/>
    <w:rsid w:val="004129EA"/>
    <w:rsid w:val="00413376"/>
    <w:rsid w:val="00413904"/>
    <w:rsid w:val="00413BF9"/>
    <w:rsid w:val="00413C95"/>
    <w:rsid w:val="00413E38"/>
    <w:rsid w:val="0041513B"/>
    <w:rsid w:val="00415B3E"/>
    <w:rsid w:val="00416D95"/>
    <w:rsid w:val="0042003B"/>
    <w:rsid w:val="004202C4"/>
    <w:rsid w:val="00420E30"/>
    <w:rsid w:val="00420E87"/>
    <w:rsid w:val="00421110"/>
    <w:rsid w:val="00421701"/>
    <w:rsid w:val="00421FFA"/>
    <w:rsid w:val="00422231"/>
    <w:rsid w:val="004222CA"/>
    <w:rsid w:val="004225FA"/>
    <w:rsid w:val="00423CC2"/>
    <w:rsid w:val="00423D34"/>
    <w:rsid w:val="004246A3"/>
    <w:rsid w:val="00424C4B"/>
    <w:rsid w:val="004252DE"/>
    <w:rsid w:val="004254BD"/>
    <w:rsid w:val="0042662C"/>
    <w:rsid w:val="00426CAD"/>
    <w:rsid w:val="00427B2D"/>
    <w:rsid w:val="00430BD7"/>
    <w:rsid w:val="00431999"/>
    <w:rsid w:val="00431E04"/>
    <w:rsid w:val="00432646"/>
    <w:rsid w:val="004326C9"/>
    <w:rsid w:val="00432BCF"/>
    <w:rsid w:val="00433001"/>
    <w:rsid w:val="00433178"/>
    <w:rsid w:val="00434080"/>
    <w:rsid w:val="004346FA"/>
    <w:rsid w:val="004347E1"/>
    <w:rsid w:val="004349F4"/>
    <w:rsid w:val="00434AD7"/>
    <w:rsid w:val="00435E37"/>
    <w:rsid w:val="0043681A"/>
    <w:rsid w:val="00437F3C"/>
    <w:rsid w:val="004405D8"/>
    <w:rsid w:val="0044072A"/>
    <w:rsid w:val="0044076A"/>
    <w:rsid w:val="00440A2B"/>
    <w:rsid w:val="00440B0E"/>
    <w:rsid w:val="00440EBB"/>
    <w:rsid w:val="004414E1"/>
    <w:rsid w:val="00441AFD"/>
    <w:rsid w:val="00441EFE"/>
    <w:rsid w:val="004431AD"/>
    <w:rsid w:val="00443408"/>
    <w:rsid w:val="00443917"/>
    <w:rsid w:val="00444B42"/>
    <w:rsid w:val="00444F97"/>
    <w:rsid w:val="004454D2"/>
    <w:rsid w:val="0044607C"/>
    <w:rsid w:val="004466E5"/>
    <w:rsid w:val="00447CAC"/>
    <w:rsid w:val="00450876"/>
    <w:rsid w:val="004508D1"/>
    <w:rsid w:val="00450920"/>
    <w:rsid w:val="00453AEF"/>
    <w:rsid w:val="00453CF0"/>
    <w:rsid w:val="00453D87"/>
    <w:rsid w:val="00454AFE"/>
    <w:rsid w:val="00454FBE"/>
    <w:rsid w:val="004563FA"/>
    <w:rsid w:val="00456C94"/>
    <w:rsid w:val="004570A7"/>
    <w:rsid w:val="00457280"/>
    <w:rsid w:val="004572D4"/>
    <w:rsid w:val="00457E03"/>
    <w:rsid w:val="004601CD"/>
    <w:rsid w:val="00460560"/>
    <w:rsid w:val="004608A6"/>
    <w:rsid w:val="00460B1E"/>
    <w:rsid w:val="00460EAD"/>
    <w:rsid w:val="00463382"/>
    <w:rsid w:val="00463A53"/>
    <w:rsid w:val="00463A6D"/>
    <w:rsid w:val="00463BA4"/>
    <w:rsid w:val="004646A2"/>
    <w:rsid w:val="00464E1D"/>
    <w:rsid w:val="00466DB2"/>
    <w:rsid w:val="00470319"/>
    <w:rsid w:val="004705D4"/>
    <w:rsid w:val="00470ABF"/>
    <w:rsid w:val="00471FE8"/>
    <w:rsid w:val="0047217C"/>
    <w:rsid w:val="0047242E"/>
    <w:rsid w:val="00473026"/>
    <w:rsid w:val="0047317B"/>
    <w:rsid w:val="00473767"/>
    <w:rsid w:val="004743E9"/>
    <w:rsid w:val="00475770"/>
    <w:rsid w:val="00475C28"/>
    <w:rsid w:val="0047617C"/>
    <w:rsid w:val="004770D3"/>
    <w:rsid w:val="0048086C"/>
    <w:rsid w:val="004819C3"/>
    <w:rsid w:val="0048219B"/>
    <w:rsid w:val="00482EC1"/>
    <w:rsid w:val="004834F2"/>
    <w:rsid w:val="004835BE"/>
    <w:rsid w:val="00483BD6"/>
    <w:rsid w:val="00483C28"/>
    <w:rsid w:val="0048693F"/>
    <w:rsid w:val="00486B25"/>
    <w:rsid w:val="004871B1"/>
    <w:rsid w:val="004873FA"/>
    <w:rsid w:val="00487D44"/>
    <w:rsid w:val="0049100C"/>
    <w:rsid w:val="00491415"/>
    <w:rsid w:val="00491970"/>
    <w:rsid w:val="00493060"/>
    <w:rsid w:val="00494053"/>
    <w:rsid w:val="0049460C"/>
    <w:rsid w:val="004946A6"/>
    <w:rsid w:val="00495CA6"/>
    <w:rsid w:val="00496420"/>
    <w:rsid w:val="00496B54"/>
    <w:rsid w:val="00497C18"/>
    <w:rsid w:val="00497E6D"/>
    <w:rsid w:val="004A1301"/>
    <w:rsid w:val="004A13AD"/>
    <w:rsid w:val="004A1825"/>
    <w:rsid w:val="004A22EF"/>
    <w:rsid w:val="004A39C1"/>
    <w:rsid w:val="004A3E03"/>
    <w:rsid w:val="004A4733"/>
    <w:rsid w:val="004A5089"/>
    <w:rsid w:val="004A558B"/>
    <w:rsid w:val="004A5A1F"/>
    <w:rsid w:val="004A5F4A"/>
    <w:rsid w:val="004B003C"/>
    <w:rsid w:val="004B03B1"/>
    <w:rsid w:val="004B0A43"/>
    <w:rsid w:val="004B0BEB"/>
    <w:rsid w:val="004B0FFE"/>
    <w:rsid w:val="004B103B"/>
    <w:rsid w:val="004B13CE"/>
    <w:rsid w:val="004B3DD0"/>
    <w:rsid w:val="004B3E7D"/>
    <w:rsid w:val="004B4621"/>
    <w:rsid w:val="004B4ECA"/>
    <w:rsid w:val="004B5DCD"/>
    <w:rsid w:val="004B6E2C"/>
    <w:rsid w:val="004B7AD4"/>
    <w:rsid w:val="004C1BBA"/>
    <w:rsid w:val="004C2CFF"/>
    <w:rsid w:val="004C33B7"/>
    <w:rsid w:val="004C4267"/>
    <w:rsid w:val="004C487F"/>
    <w:rsid w:val="004C5192"/>
    <w:rsid w:val="004C5AA5"/>
    <w:rsid w:val="004C6DB7"/>
    <w:rsid w:val="004C7207"/>
    <w:rsid w:val="004C7BB5"/>
    <w:rsid w:val="004D171A"/>
    <w:rsid w:val="004D282C"/>
    <w:rsid w:val="004D2912"/>
    <w:rsid w:val="004D3A90"/>
    <w:rsid w:val="004D4A1B"/>
    <w:rsid w:val="004D67BF"/>
    <w:rsid w:val="004D6854"/>
    <w:rsid w:val="004D6F07"/>
    <w:rsid w:val="004E03E9"/>
    <w:rsid w:val="004E13F8"/>
    <w:rsid w:val="004E18FE"/>
    <w:rsid w:val="004E22D9"/>
    <w:rsid w:val="004E3460"/>
    <w:rsid w:val="004E41B0"/>
    <w:rsid w:val="004E4E19"/>
    <w:rsid w:val="004E6109"/>
    <w:rsid w:val="004E6D1A"/>
    <w:rsid w:val="004F1568"/>
    <w:rsid w:val="004F1574"/>
    <w:rsid w:val="004F3771"/>
    <w:rsid w:val="004F3A0B"/>
    <w:rsid w:val="004F40C3"/>
    <w:rsid w:val="004F43BD"/>
    <w:rsid w:val="004F53BA"/>
    <w:rsid w:val="004F6152"/>
    <w:rsid w:val="004F6528"/>
    <w:rsid w:val="004F6D0F"/>
    <w:rsid w:val="004F7AB3"/>
    <w:rsid w:val="004F7DC4"/>
    <w:rsid w:val="00500314"/>
    <w:rsid w:val="00501D10"/>
    <w:rsid w:val="00502345"/>
    <w:rsid w:val="0050295A"/>
    <w:rsid w:val="005036B9"/>
    <w:rsid w:val="0050476B"/>
    <w:rsid w:val="0050583C"/>
    <w:rsid w:val="00506254"/>
    <w:rsid w:val="005069BC"/>
    <w:rsid w:val="005107B3"/>
    <w:rsid w:val="00510F39"/>
    <w:rsid w:val="0051161B"/>
    <w:rsid w:val="00511AFA"/>
    <w:rsid w:val="00512F44"/>
    <w:rsid w:val="00513836"/>
    <w:rsid w:val="00514E98"/>
    <w:rsid w:val="005157AE"/>
    <w:rsid w:val="005159CA"/>
    <w:rsid w:val="00515ABF"/>
    <w:rsid w:val="00516DB7"/>
    <w:rsid w:val="00516F49"/>
    <w:rsid w:val="00521050"/>
    <w:rsid w:val="00521D0E"/>
    <w:rsid w:val="005228CF"/>
    <w:rsid w:val="005232B5"/>
    <w:rsid w:val="00523BBB"/>
    <w:rsid w:val="00523E73"/>
    <w:rsid w:val="00524093"/>
    <w:rsid w:val="00525148"/>
    <w:rsid w:val="00525291"/>
    <w:rsid w:val="005256AB"/>
    <w:rsid w:val="00525863"/>
    <w:rsid w:val="005258A1"/>
    <w:rsid w:val="00525C52"/>
    <w:rsid w:val="00526298"/>
    <w:rsid w:val="0052726A"/>
    <w:rsid w:val="00527583"/>
    <w:rsid w:val="0053032B"/>
    <w:rsid w:val="005308E3"/>
    <w:rsid w:val="00531626"/>
    <w:rsid w:val="00531784"/>
    <w:rsid w:val="00531E9E"/>
    <w:rsid w:val="005326A2"/>
    <w:rsid w:val="00534D2A"/>
    <w:rsid w:val="005350F6"/>
    <w:rsid w:val="005358D1"/>
    <w:rsid w:val="00536EE9"/>
    <w:rsid w:val="005411E0"/>
    <w:rsid w:val="00542BE2"/>
    <w:rsid w:val="0054301A"/>
    <w:rsid w:val="00543042"/>
    <w:rsid w:val="00543C39"/>
    <w:rsid w:val="00544FE2"/>
    <w:rsid w:val="00544FE9"/>
    <w:rsid w:val="005456E3"/>
    <w:rsid w:val="005461B6"/>
    <w:rsid w:val="0054736B"/>
    <w:rsid w:val="00547772"/>
    <w:rsid w:val="00547B1E"/>
    <w:rsid w:val="00550370"/>
    <w:rsid w:val="005508C1"/>
    <w:rsid w:val="00550983"/>
    <w:rsid w:val="005514D9"/>
    <w:rsid w:val="00551E7F"/>
    <w:rsid w:val="0055324E"/>
    <w:rsid w:val="00554142"/>
    <w:rsid w:val="00554CF1"/>
    <w:rsid w:val="00555B9C"/>
    <w:rsid w:val="00555E61"/>
    <w:rsid w:val="00560540"/>
    <w:rsid w:val="005619E5"/>
    <w:rsid w:val="00562D73"/>
    <w:rsid w:val="00562F7E"/>
    <w:rsid w:val="00562FBE"/>
    <w:rsid w:val="005633AF"/>
    <w:rsid w:val="0056346C"/>
    <w:rsid w:val="0056367D"/>
    <w:rsid w:val="00564621"/>
    <w:rsid w:val="00564DA0"/>
    <w:rsid w:val="00565138"/>
    <w:rsid w:val="005657B4"/>
    <w:rsid w:val="00566001"/>
    <w:rsid w:val="00566626"/>
    <w:rsid w:val="005666BF"/>
    <w:rsid w:val="00566EAE"/>
    <w:rsid w:val="00570292"/>
    <w:rsid w:val="00571547"/>
    <w:rsid w:val="00571A6D"/>
    <w:rsid w:val="00572397"/>
    <w:rsid w:val="00572B07"/>
    <w:rsid w:val="00573F53"/>
    <w:rsid w:val="00574760"/>
    <w:rsid w:val="0057650F"/>
    <w:rsid w:val="00577EC0"/>
    <w:rsid w:val="00580297"/>
    <w:rsid w:val="005804AD"/>
    <w:rsid w:val="00580D44"/>
    <w:rsid w:val="00582069"/>
    <w:rsid w:val="00582593"/>
    <w:rsid w:val="00582777"/>
    <w:rsid w:val="00582BEE"/>
    <w:rsid w:val="00583A9F"/>
    <w:rsid w:val="005842BB"/>
    <w:rsid w:val="005844F4"/>
    <w:rsid w:val="005850D6"/>
    <w:rsid w:val="00586421"/>
    <w:rsid w:val="00586AE3"/>
    <w:rsid w:val="00586C49"/>
    <w:rsid w:val="005877E6"/>
    <w:rsid w:val="00590214"/>
    <w:rsid w:val="00590B20"/>
    <w:rsid w:val="00590CAA"/>
    <w:rsid w:val="0059138A"/>
    <w:rsid w:val="0059214F"/>
    <w:rsid w:val="005929C0"/>
    <w:rsid w:val="005933B7"/>
    <w:rsid w:val="00593984"/>
    <w:rsid w:val="005947AC"/>
    <w:rsid w:val="00594D5A"/>
    <w:rsid w:val="005952D4"/>
    <w:rsid w:val="00595E23"/>
    <w:rsid w:val="0059629B"/>
    <w:rsid w:val="00596B04"/>
    <w:rsid w:val="005974E6"/>
    <w:rsid w:val="005978A2"/>
    <w:rsid w:val="005A0E18"/>
    <w:rsid w:val="005A1267"/>
    <w:rsid w:val="005A190A"/>
    <w:rsid w:val="005A1AB4"/>
    <w:rsid w:val="005A25DF"/>
    <w:rsid w:val="005A26AC"/>
    <w:rsid w:val="005A363D"/>
    <w:rsid w:val="005A383B"/>
    <w:rsid w:val="005A3BD2"/>
    <w:rsid w:val="005A3D7F"/>
    <w:rsid w:val="005A41F0"/>
    <w:rsid w:val="005A421A"/>
    <w:rsid w:val="005A4222"/>
    <w:rsid w:val="005A5C2C"/>
    <w:rsid w:val="005A6C2A"/>
    <w:rsid w:val="005A70D9"/>
    <w:rsid w:val="005B1413"/>
    <w:rsid w:val="005B23E6"/>
    <w:rsid w:val="005B2625"/>
    <w:rsid w:val="005B3C1A"/>
    <w:rsid w:val="005B4025"/>
    <w:rsid w:val="005B42DE"/>
    <w:rsid w:val="005B54A6"/>
    <w:rsid w:val="005B7CB9"/>
    <w:rsid w:val="005C1237"/>
    <w:rsid w:val="005C1966"/>
    <w:rsid w:val="005C1CF4"/>
    <w:rsid w:val="005C1FE8"/>
    <w:rsid w:val="005C2DDF"/>
    <w:rsid w:val="005C3FCB"/>
    <w:rsid w:val="005C4CC3"/>
    <w:rsid w:val="005C5312"/>
    <w:rsid w:val="005C578A"/>
    <w:rsid w:val="005C5F55"/>
    <w:rsid w:val="005C640B"/>
    <w:rsid w:val="005D0837"/>
    <w:rsid w:val="005D08E5"/>
    <w:rsid w:val="005D1109"/>
    <w:rsid w:val="005D181C"/>
    <w:rsid w:val="005D1D27"/>
    <w:rsid w:val="005D3288"/>
    <w:rsid w:val="005D3C7D"/>
    <w:rsid w:val="005D5CC0"/>
    <w:rsid w:val="005D6BF2"/>
    <w:rsid w:val="005D6E2B"/>
    <w:rsid w:val="005D768D"/>
    <w:rsid w:val="005D77B7"/>
    <w:rsid w:val="005D78E2"/>
    <w:rsid w:val="005D7F5F"/>
    <w:rsid w:val="005E0272"/>
    <w:rsid w:val="005E165B"/>
    <w:rsid w:val="005E2258"/>
    <w:rsid w:val="005E389B"/>
    <w:rsid w:val="005E58C3"/>
    <w:rsid w:val="005E6B48"/>
    <w:rsid w:val="005E6B69"/>
    <w:rsid w:val="005E70D5"/>
    <w:rsid w:val="005E7A73"/>
    <w:rsid w:val="005F072D"/>
    <w:rsid w:val="005F1130"/>
    <w:rsid w:val="005F273D"/>
    <w:rsid w:val="005F2CFD"/>
    <w:rsid w:val="005F31D3"/>
    <w:rsid w:val="005F5024"/>
    <w:rsid w:val="005F53DA"/>
    <w:rsid w:val="005F5B2F"/>
    <w:rsid w:val="005F6C2B"/>
    <w:rsid w:val="005F6F73"/>
    <w:rsid w:val="005F70C2"/>
    <w:rsid w:val="005F7998"/>
    <w:rsid w:val="005F7F86"/>
    <w:rsid w:val="006011AC"/>
    <w:rsid w:val="006021E3"/>
    <w:rsid w:val="006024EE"/>
    <w:rsid w:val="00602C4C"/>
    <w:rsid w:val="006031EC"/>
    <w:rsid w:val="006039A9"/>
    <w:rsid w:val="00604E3D"/>
    <w:rsid w:val="00605426"/>
    <w:rsid w:val="006056E4"/>
    <w:rsid w:val="0060585D"/>
    <w:rsid w:val="00605FC2"/>
    <w:rsid w:val="00605FCD"/>
    <w:rsid w:val="006061EF"/>
    <w:rsid w:val="006067C7"/>
    <w:rsid w:val="00606B1D"/>
    <w:rsid w:val="00607895"/>
    <w:rsid w:val="006078E3"/>
    <w:rsid w:val="00607A6D"/>
    <w:rsid w:val="00607AE5"/>
    <w:rsid w:val="00607D43"/>
    <w:rsid w:val="006114E4"/>
    <w:rsid w:val="00612854"/>
    <w:rsid w:val="00612AF1"/>
    <w:rsid w:val="00613217"/>
    <w:rsid w:val="006140A7"/>
    <w:rsid w:val="00614F00"/>
    <w:rsid w:val="00617B13"/>
    <w:rsid w:val="00620868"/>
    <w:rsid w:val="00620938"/>
    <w:rsid w:val="00621245"/>
    <w:rsid w:val="006221C9"/>
    <w:rsid w:val="00622BDC"/>
    <w:rsid w:val="006230B2"/>
    <w:rsid w:val="006242FE"/>
    <w:rsid w:val="0062464D"/>
    <w:rsid w:val="006249A9"/>
    <w:rsid w:val="00625363"/>
    <w:rsid w:val="006263E3"/>
    <w:rsid w:val="006265FD"/>
    <w:rsid w:val="00626763"/>
    <w:rsid w:val="00627227"/>
    <w:rsid w:val="00627460"/>
    <w:rsid w:val="00627748"/>
    <w:rsid w:val="00630177"/>
    <w:rsid w:val="0063180E"/>
    <w:rsid w:val="00631A83"/>
    <w:rsid w:val="006320D6"/>
    <w:rsid w:val="006326EE"/>
    <w:rsid w:val="00632C4D"/>
    <w:rsid w:val="00632D61"/>
    <w:rsid w:val="0063311E"/>
    <w:rsid w:val="0063405B"/>
    <w:rsid w:val="00634C1C"/>
    <w:rsid w:val="006359AC"/>
    <w:rsid w:val="006363BA"/>
    <w:rsid w:val="0063738F"/>
    <w:rsid w:val="006373CA"/>
    <w:rsid w:val="00637F6C"/>
    <w:rsid w:val="00640C89"/>
    <w:rsid w:val="006419CA"/>
    <w:rsid w:val="00641C93"/>
    <w:rsid w:val="006434F5"/>
    <w:rsid w:val="006455E1"/>
    <w:rsid w:val="00646279"/>
    <w:rsid w:val="00646664"/>
    <w:rsid w:val="00646F88"/>
    <w:rsid w:val="006471D2"/>
    <w:rsid w:val="00647600"/>
    <w:rsid w:val="00651575"/>
    <w:rsid w:val="006515F1"/>
    <w:rsid w:val="00652AF1"/>
    <w:rsid w:val="006533E4"/>
    <w:rsid w:val="00653C00"/>
    <w:rsid w:val="00653DBD"/>
    <w:rsid w:val="0065559D"/>
    <w:rsid w:val="00656303"/>
    <w:rsid w:val="006575A1"/>
    <w:rsid w:val="00657F85"/>
    <w:rsid w:val="00661277"/>
    <w:rsid w:val="00661D7A"/>
    <w:rsid w:val="006620DA"/>
    <w:rsid w:val="006629B5"/>
    <w:rsid w:val="00663C7D"/>
    <w:rsid w:val="006641FB"/>
    <w:rsid w:val="006653DF"/>
    <w:rsid w:val="0066582C"/>
    <w:rsid w:val="00672BD0"/>
    <w:rsid w:val="00672D5B"/>
    <w:rsid w:val="00673E4D"/>
    <w:rsid w:val="00673F4B"/>
    <w:rsid w:val="00673FD1"/>
    <w:rsid w:val="0067487D"/>
    <w:rsid w:val="0067540C"/>
    <w:rsid w:val="006760B2"/>
    <w:rsid w:val="00676633"/>
    <w:rsid w:val="00676B3D"/>
    <w:rsid w:val="00677A1B"/>
    <w:rsid w:val="006816DA"/>
    <w:rsid w:val="00681864"/>
    <w:rsid w:val="00681B9C"/>
    <w:rsid w:val="006824EA"/>
    <w:rsid w:val="00682D6F"/>
    <w:rsid w:val="00683057"/>
    <w:rsid w:val="006837FE"/>
    <w:rsid w:val="00683DA9"/>
    <w:rsid w:val="00684670"/>
    <w:rsid w:val="00686948"/>
    <w:rsid w:val="006876DB"/>
    <w:rsid w:val="0069224D"/>
    <w:rsid w:val="00693AB8"/>
    <w:rsid w:val="00693C08"/>
    <w:rsid w:val="00693F5F"/>
    <w:rsid w:val="00694659"/>
    <w:rsid w:val="00695D97"/>
    <w:rsid w:val="006972FB"/>
    <w:rsid w:val="00697643"/>
    <w:rsid w:val="0069799E"/>
    <w:rsid w:val="006A19DA"/>
    <w:rsid w:val="006A1D0C"/>
    <w:rsid w:val="006A28D8"/>
    <w:rsid w:val="006A425C"/>
    <w:rsid w:val="006A4E2B"/>
    <w:rsid w:val="006A604F"/>
    <w:rsid w:val="006A6698"/>
    <w:rsid w:val="006A6902"/>
    <w:rsid w:val="006A715B"/>
    <w:rsid w:val="006B0027"/>
    <w:rsid w:val="006B10E7"/>
    <w:rsid w:val="006B1220"/>
    <w:rsid w:val="006B1D6F"/>
    <w:rsid w:val="006B2315"/>
    <w:rsid w:val="006B363E"/>
    <w:rsid w:val="006B38D7"/>
    <w:rsid w:val="006B3B64"/>
    <w:rsid w:val="006B4F0F"/>
    <w:rsid w:val="006B5EDB"/>
    <w:rsid w:val="006B6A27"/>
    <w:rsid w:val="006B7236"/>
    <w:rsid w:val="006B760B"/>
    <w:rsid w:val="006B7FA0"/>
    <w:rsid w:val="006C0631"/>
    <w:rsid w:val="006C0E29"/>
    <w:rsid w:val="006C14E4"/>
    <w:rsid w:val="006C4104"/>
    <w:rsid w:val="006C4639"/>
    <w:rsid w:val="006C5A5E"/>
    <w:rsid w:val="006C607C"/>
    <w:rsid w:val="006C7087"/>
    <w:rsid w:val="006D0183"/>
    <w:rsid w:val="006D0AE1"/>
    <w:rsid w:val="006D0F88"/>
    <w:rsid w:val="006D1FC5"/>
    <w:rsid w:val="006D1FD2"/>
    <w:rsid w:val="006D26B4"/>
    <w:rsid w:val="006D36DF"/>
    <w:rsid w:val="006D3AD8"/>
    <w:rsid w:val="006D3F10"/>
    <w:rsid w:val="006D4606"/>
    <w:rsid w:val="006D4CC9"/>
    <w:rsid w:val="006D6310"/>
    <w:rsid w:val="006D6A82"/>
    <w:rsid w:val="006D6E34"/>
    <w:rsid w:val="006D74F7"/>
    <w:rsid w:val="006E127B"/>
    <w:rsid w:val="006E148F"/>
    <w:rsid w:val="006E17F3"/>
    <w:rsid w:val="006E290D"/>
    <w:rsid w:val="006E50BA"/>
    <w:rsid w:val="006E5903"/>
    <w:rsid w:val="006E5C55"/>
    <w:rsid w:val="006E6059"/>
    <w:rsid w:val="006E6351"/>
    <w:rsid w:val="006E728B"/>
    <w:rsid w:val="006E7561"/>
    <w:rsid w:val="006F165D"/>
    <w:rsid w:val="006F1D9D"/>
    <w:rsid w:val="006F308A"/>
    <w:rsid w:val="006F5036"/>
    <w:rsid w:val="006F52C1"/>
    <w:rsid w:val="006F56F1"/>
    <w:rsid w:val="006F57F7"/>
    <w:rsid w:val="006F690E"/>
    <w:rsid w:val="0070005D"/>
    <w:rsid w:val="00700B21"/>
    <w:rsid w:val="00701B86"/>
    <w:rsid w:val="00703B9D"/>
    <w:rsid w:val="00703FBE"/>
    <w:rsid w:val="00704412"/>
    <w:rsid w:val="007046C1"/>
    <w:rsid w:val="007047E4"/>
    <w:rsid w:val="00704B1F"/>
    <w:rsid w:val="00704B2E"/>
    <w:rsid w:val="00705E82"/>
    <w:rsid w:val="0070664B"/>
    <w:rsid w:val="007067E9"/>
    <w:rsid w:val="00706C06"/>
    <w:rsid w:val="00706D16"/>
    <w:rsid w:val="00706FA2"/>
    <w:rsid w:val="00710485"/>
    <w:rsid w:val="00710C82"/>
    <w:rsid w:val="0071163D"/>
    <w:rsid w:val="00711A92"/>
    <w:rsid w:val="00712037"/>
    <w:rsid w:val="0071276D"/>
    <w:rsid w:val="00712E8F"/>
    <w:rsid w:val="007131C8"/>
    <w:rsid w:val="00713BBE"/>
    <w:rsid w:val="00714755"/>
    <w:rsid w:val="00715673"/>
    <w:rsid w:val="007177DC"/>
    <w:rsid w:val="0072093C"/>
    <w:rsid w:val="007211DB"/>
    <w:rsid w:val="00722BBF"/>
    <w:rsid w:val="00723D93"/>
    <w:rsid w:val="00724CD2"/>
    <w:rsid w:val="00724D2C"/>
    <w:rsid w:val="00725713"/>
    <w:rsid w:val="00725C0C"/>
    <w:rsid w:val="00725FBD"/>
    <w:rsid w:val="00727B19"/>
    <w:rsid w:val="007308A4"/>
    <w:rsid w:val="00730C42"/>
    <w:rsid w:val="00731286"/>
    <w:rsid w:val="00732387"/>
    <w:rsid w:val="00732811"/>
    <w:rsid w:val="007337E2"/>
    <w:rsid w:val="00733B09"/>
    <w:rsid w:val="00733C6E"/>
    <w:rsid w:val="007354B9"/>
    <w:rsid w:val="00736AFB"/>
    <w:rsid w:val="00736D65"/>
    <w:rsid w:val="00736D86"/>
    <w:rsid w:val="00737186"/>
    <w:rsid w:val="00737E76"/>
    <w:rsid w:val="007414A0"/>
    <w:rsid w:val="00741F5B"/>
    <w:rsid w:val="00742069"/>
    <w:rsid w:val="007427B1"/>
    <w:rsid w:val="007429B3"/>
    <w:rsid w:val="00743550"/>
    <w:rsid w:val="0074367A"/>
    <w:rsid w:val="00744B60"/>
    <w:rsid w:val="00744E7D"/>
    <w:rsid w:val="00744FA6"/>
    <w:rsid w:val="007459D5"/>
    <w:rsid w:val="0074740B"/>
    <w:rsid w:val="0074751A"/>
    <w:rsid w:val="007477E5"/>
    <w:rsid w:val="00750705"/>
    <w:rsid w:val="00750FC0"/>
    <w:rsid w:val="00751093"/>
    <w:rsid w:val="0075140B"/>
    <w:rsid w:val="007517BE"/>
    <w:rsid w:val="007523BC"/>
    <w:rsid w:val="00752A62"/>
    <w:rsid w:val="00752FC5"/>
    <w:rsid w:val="007564E5"/>
    <w:rsid w:val="00756677"/>
    <w:rsid w:val="007566BE"/>
    <w:rsid w:val="007576A0"/>
    <w:rsid w:val="00757980"/>
    <w:rsid w:val="00757CF2"/>
    <w:rsid w:val="00760FB8"/>
    <w:rsid w:val="007615E6"/>
    <w:rsid w:val="007619B2"/>
    <w:rsid w:val="007623EA"/>
    <w:rsid w:val="007638F4"/>
    <w:rsid w:val="00763926"/>
    <w:rsid w:val="0076451B"/>
    <w:rsid w:val="0076473E"/>
    <w:rsid w:val="00764EF0"/>
    <w:rsid w:val="00765369"/>
    <w:rsid w:val="0076555B"/>
    <w:rsid w:val="00765F7F"/>
    <w:rsid w:val="00766B6B"/>
    <w:rsid w:val="00766DBF"/>
    <w:rsid w:val="00766EEA"/>
    <w:rsid w:val="00767E7C"/>
    <w:rsid w:val="00770005"/>
    <w:rsid w:val="00770B04"/>
    <w:rsid w:val="00773827"/>
    <w:rsid w:val="00773ED2"/>
    <w:rsid w:val="007743B9"/>
    <w:rsid w:val="00774BF2"/>
    <w:rsid w:val="00774FE9"/>
    <w:rsid w:val="00780937"/>
    <w:rsid w:val="0078126A"/>
    <w:rsid w:val="00782A3A"/>
    <w:rsid w:val="007830D2"/>
    <w:rsid w:val="00783385"/>
    <w:rsid w:val="00783EC5"/>
    <w:rsid w:val="0078442E"/>
    <w:rsid w:val="00784C69"/>
    <w:rsid w:val="00784ECC"/>
    <w:rsid w:val="007858F5"/>
    <w:rsid w:val="00787952"/>
    <w:rsid w:val="00790B8B"/>
    <w:rsid w:val="00791FF8"/>
    <w:rsid w:val="00793610"/>
    <w:rsid w:val="007948AA"/>
    <w:rsid w:val="00794DE0"/>
    <w:rsid w:val="00795CE5"/>
    <w:rsid w:val="007960C7"/>
    <w:rsid w:val="007963D7"/>
    <w:rsid w:val="00797654"/>
    <w:rsid w:val="00797CFE"/>
    <w:rsid w:val="007A050E"/>
    <w:rsid w:val="007A05F2"/>
    <w:rsid w:val="007A0B6A"/>
    <w:rsid w:val="007A0EB5"/>
    <w:rsid w:val="007A19B0"/>
    <w:rsid w:val="007A20A9"/>
    <w:rsid w:val="007A2BE5"/>
    <w:rsid w:val="007A2D09"/>
    <w:rsid w:val="007A2D7F"/>
    <w:rsid w:val="007A5EA3"/>
    <w:rsid w:val="007A73A9"/>
    <w:rsid w:val="007A7409"/>
    <w:rsid w:val="007A75FF"/>
    <w:rsid w:val="007A778C"/>
    <w:rsid w:val="007B027F"/>
    <w:rsid w:val="007B0A8F"/>
    <w:rsid w:val="007B1DA6"/>
    <w:rsid w:val="007B1EC0"/>
    <w:rsid w:val="007B24D8"/>
    <w:rsid w:val="007B2769"/>
    <w:rsid w:val="007B32E8"/>
    <w:rsid w:val="007B65E5"/>
    <w:rsid w:val="007B6992"/>
    <w:rsid w:val="007C0975"/>
    <w:rsid w:val="007C22AD"/>
    <w:rsid w:val="007C26AD"/>
    <w:rsid w:val="007C26EA"/>
    <w:rsid w:val="007C3002"/>
    <w:rsid w:val="007C3629"/>
    <w:rsid w:val="007C403C"/>
    <w:rsid w:val="007C4506"/>
    <w:rsid w:val="007C49D2"/>
    <w:rsid w:val="007C4A7E"/>
    <w:rsid w:val="007C4DFA"/>
    <w:rsid w:val="007C5ECC"/>
    <w:rsid w:val="007D0331"/>
    <w:rsid w:val="007D0D1E"/>
    <w:rsid w:val="007D0EF6"/>
    <w:rsid w:val="007D12A0"/>
    <w:rsid w:val="007D1721"/>
    <w:rsid w:val="007D224F"/>
    <w:rsid w:val="007D236B"/>
    <w:rsid w:val="007D2689"/>
    <w:rsid w:val="007D2B96"/>
    <w:rsid w:val="007D39E3"/>
    <w:rsid w:val="007D4D76"/>
    <w:rsid w:val="007D5250"/>
    <w:rsid w:val="007D5568"/>
    <w:rsid w:val="007D59B9"/>
    <w:rsid w:val="007D5BF0"/>
    <w:rsid w:val="007D6027"/>
    <w:rsid w:val="007D6CE3"/>
    <w:rsid w:val="007D6D2F"/>
    <w:rsid w:val="007D7059"/>
    <w:rsid w:val="007D72EF"/>
    <w:rsid w:val="007D7931"/>
    <w:rsid w:val="007E10BE"/>
    <w:rsid w:val="007E129F"/>
    <w:rsid w:val="007E18CC"/>
    <w:rsid w:val="007E3192"/>
    <w:rsid w:val="007E37DB"/>
    <w:rsid w:val="007E4530"/>
    <w:rsid w:val="007E5366"/>
    <w:rsid w:val="007E5858"/>
    <w:rsid w:val="007E587A"/>
    <w:rsid w:val="007E5E4B"/>
    <w:rsid w:val="007E7949"/>
    <w:rsid w:val="007E796F"/>
    <w:rsid w:val="007F08D7"/>
    <w:rsid w:val="007F0986"/>
    <w:rsid w:val="007F1E62"/>
    <w:rsid w:val="007F1F67"/>
    <w:rsid w:val="007F2E2F"/>
    <w:rsid w:val="007F3764"/>
    <w:rsid w:val="007F7656"/>
    <w:rsid w:val="007F77F8"/>
    <w:rsid w:val="007F79CE"/>
    <w:rsid w:val="00801671"/>
    <w:rsid w:val="00801E32"/>
    <w:rsid w:val="008022AA"/>
    <w:rsid w:val="00802540"/>
    <w:rsid w:val="00803C05"/>
    <w:rsid w:val="008044AC"/>
    <w:rsid w:val="00804CC0"/>
    <w:rsid w:val="0080526D"/>
    <w:rsid w:val="008053AF"/>
    <w:rsid w:val="00810170"/>
    <w:rsid w:val="00810DCD"/>
    <w:rsid w:val="008128C3"/>
    <w:rsid w:val="0081306E"/>
    <w:rsid w:val="00813B58"/>
    <w:rsid w:val="00813CCD"/>
    <w:rsid w:val="00814152"/>
    <w:rsid w:val="00814D49"/>
    <w:rsid w:val="00815D29"/>
    <w:rsid w:val="00816519"/>
    <w:rsid w:val="00816AEE"/>
    <w:rsid w:val="00817D36"/>
    <w:rsid w:val="00820567"/>
    <w:rsid w:val="008210EC"/>
    <w:rsid w:val="008211E7"/>
    <w:rsid w:val="0082152A"/>
    <w:rsid w:val="008228E2"/>
    <w:rsid w:val="00823AAF"/>
    <w:rsid w:val="00824263"/>
    <w:rsid w:val="00825E77"/>
    <w:rsid w:val="00826037"/>
    <w:rsid w:val="00826911"/>
    <w:rsid w:val="00827375"/>
    <w:rsid w:val="008279AD"/>
    <w:rsid w:val="00830239"/>
    <w:rsid w:val="00831173"/>
    <w:rsid w:val="00831BC7"/>
    <w:rsid w:val="00831FEA"/>
    <w:rsid w:val="0083269A"/>
    <w:rsid w:val="008330C4"/>
    <w:rsid w:val="00833390"/>
    <w:rsid w:val="00833C32"/>
    <w:rsid w:val="008346C6"/>
    <w:rsid w:val="00837530"/>
    <w:rsid w:val="008376E2"/>
    <w:rsid w:val="008378E4"/>
    <w:rsid w:val="00837BD7"/>
    <w:rsid w:val="00837FCF"/>
    <w:rsid w:val="008408E6"/>
    <w:rsid w:val="00840907"/>
    <w:rsid w:val="00841788"/>
    <w:rsid w:val="00841ED3"/>
    <w:rsid w:val="00842D02"/>
    <w:rsid w:val="008442B0"/>
    <w:rsid w:val="00845AEC"/>
    <w:rsid w:val="00845CE6"/>
    <w:rsid w:val="00845E2E"/>
    <w:rsid w:val="00846799"/>
    <w:rsid w:val="008475B6"/>
    <w:rsid w:val="00847CFC"/>
    <w:rsid w:val="00847ED8"/>
    <w:rsid w:val="00850466"/>
    <w:rsid w:val="00850467"/>
    <w:rsid w:val="0085161C"/>
    <w:rsid w:val="00851BB9"/>
    <w:rsid w:val="008520CE"/>
    <w:rsid w:val="0085273A"/>
    <w:rsid w:val="00853212"/>
    <w:rsid w:val="00854DE9"/>
    <w:rsid w:val="00855D3D"/>
    <w:rsid w:val="008560B9"/>
    <w:rsid w:val="00856722"/>
    <w:rsid w:val="0085678F"/>
    <w:rsid w:val="00856C22"/>
    <w:rsid w:val="008575BC"/>
    <w:rsid w:val="00857FAB"/>
    <w:rsid w:val="008609EF"/>
    <w:rsid w:val="00860E00"/>
    <w:rsid w:val="0086229A"/>
    <w:rsid w:val="008622B6"/>
    <w:rsid w:val="0086257B"/>
    <w:rsid w:val="0086287E"/>
    <w:rsid w:val="00863B84"/>
    <w:rsid w:val="00864C7F"/>
    <w:rsid w:val="00864D59"/>
    <w:rsid w:val="00865C2B"/>
    <w:rsid w:val="00865F04"/>
    <w:rsid w:val="00865FD4"/>
    <w:rsid w:val="00866335"/>
    <w:rsid w:val="00866AFA"/>
    <w:rsid w:val="00870254"/>
    <w:rsid w:val="00870468"/>
    <w:rsid w:val="00870697"/>
    <w:rsid w:val="008713D3"/>
    <w:rsid w:val="00872392"/>
    <w:rsid w:val="00873BF0"/>
    <w:rsid w:val="00873FA8"/>
    <w:rsid w:val="00874E1B"/>
    <w:rsid w:val="0087573E"/>
    <w:rsid w:val="00875CDB"/>
    <w:rsid w:val="00881068"/>
    <w:rsid w:val="00883F6F"/>
    <w:rsid w:val="00884866"/>
    <w:rsid w:val="0088525F"/>
    <w:rsid w:val="0088537C"/>
    <w:rsid w:val="00885C38"/>
    <w:rsid w:val="00885DB7"/>
    <w:rsid w:val="00885ECA"/>
    <w:rsid w:val="00887023"/>
    <w:rsid w:val="00887664"/>
    <w:rsid w:val="0089136E"/>
    <w:rsid w:val="0089168C"/>
    <w:rsid w:val="00892043"/>
    <w:rsid w:val="00892C7A"/>
    <w:rsid w:val="008933A0"/>
    <w:rsid w:val="00893459"/>
    <w:rsid w:val="008948D6"/>
    <w:rsid w:val="00894AE2"/>
    <w:rsid w:val="00895580"/>
    <w:rsid w:val="00895904"/>
    <w:rsid w:val="00896A3B"/>
    <w:rsid w:val="00897319"/>
    <w:rsid w:val="008A0049"/>
    <w:rsid w:val="008A0CB4"/>
    <w:rsid w:val="008A13E7"/>
    <w:rsid w:val="008A205A"/>
    <w:rsid w:val="008A25EB"/>
    <w:rsid w:val="008A3102"/>
    <w:rsid w:val="008A34BD"/>
    <w:rsid w:val="008A37F9"/>
    <w:rsid w:val="008A4FF9"/>
    <w:rsid w:val="008A5093"/>
    <w:rsid w:val="008A578D"/>
    <w:rsid w:val="008A7E9B"/>
    <w:rsid w:val="008B0F5A"/>
    <w:rsid w:val="008B1304"/>
    <w:rsid w:val="008B21B1"/>
    <w:rsid w:val="008B32F2"/>
    <w:rsid w:val="008B340A"/>
    <w:rsid w:val="008B35F2"/>
    <w:rsid w:val="008B4D94"/>
    <w:rsid w:val="008B6D83"/>
    <w:rsid w:val="008B6F78"/>
    <w:rsid w:val="008B7A50"/>
    <w:rsid w:val="008C1270"/>
    <w:rsid w:val="008C1FDD"/>
    <w:rsid w:val="008C3340"/>
    <w:rsid w:val="008C33A2"/>
    <w:rsid w:val="008C3974"/>
    <w:rsid w:val="008C49B0"/>
    <w:rsid w:val="008C523E"/>
    <w:rsid w:val="008C6824"/>
    <w:rsid w:val="008C68DE"/>
    <w:rsid w:val="008C6B6C"/>
    <w:rsid w:val="008C7B22"/>
    <w:rsid w:val="008D1BB8"/>
    <w:rsid w:val="008D2190"/>
    <w:rsid w:val="008D416C"/>
    <w:rsid w:val="008D52A7"/>
    <w:rsid w:val="008D58B6"/>
    <w:rsid w:val="008E0988"/>
    <w:rsid w:val="008E2205"/>
    <w:rsid w:val="008E2834"/>
    <w:rsid w:val="008E431C"/>
    <w:rsid w:val="008E43F9"/>
    <w:rsid w:val="008E4A65"/>
    <w:rsid w:val="008E4F8C"/>
    <w:rsid w:val="008E5865"/>
    <w:rsid w:val="008E5BCE"/>
    <w:rsid w:val="008E61FF"/>
    <w:rsid w:val="008E6440"/>
    <w:rsid w:val="008E67F4"/>
    <w:rsid w:val="008E6D8A"/>
    <w:rsid w:val="008E795B"/>
    <w:rsid w:val="008E7ADB"/>
    <w:rsid w:val="008F0A00"/>
    <w:rsid w:val="008F1E33"/>
    <w:rsid w:val="008F2E30"/>
    <w:rsid w:val="008F2FB7"/>
    <w:rsid w:val="008F39CF"/>
    <w:rsid w:val="008F4D6A"/>
    <w:rsid w:val="008F593E"/>
    <w:rsid w:val="008F6187"/>
    <w:rsid w:val="008F6AE4"/>
    <w:rsid w:val="008F7272"/>
    <w:rsid w:val="008F773B"/>
    <w:rsid w:val="0090055E"/>
    <w:rsid w:val="00901DBE"/>
    <w:rsid w:val="00902003"/>
    <w:rsid w:val="00902AA8"/>
    <w:rsid w:val="00903503"/>
    <w:rsid w:val="00903658"/>
    <w:rsid w:val="00903812"/>
    <w:rsid w:val="00905FBF"/>
    <w:rsid w:val="009064A6"/>
    <w:rsid w:val="00906711"/>
    <w:rsid w:val="00907030"/>
    <w:rsid w:val="00907A6D"/>
    <w:rsid w:val="00907B61"/>
    <w:rsid w:val="00910B96"/>
    <w:rsid w:val="00910E42"/>
    <w:rsid w:val="00911DE3"/>
    <w:rsid w:val="0091279D"/>
    <w:rsid w:val="00912B44"/>
    <w:rsid w:val="00913A8E"/>
    <w:rsid w:val="0091424D"/>
    <w:rsid w:val="00914318"/>
    <w:rsid w:val="00914590"/>
    <w:rsid w:val="009147CD"/>
    <w:rsid w:val="00915D48"/>
    <w:rsid w:val="009161C3"/>
    <w:rsid w:val="00916594"/>
    <w:rsid w:val="00917304"/>
    <w:rsid w:val="009174B7"/>
    <w:rsid w:val="0091750B"/>
    <w:rsid w:val="00917A12"/>
    <w:rsid w:val="0092024D"/>
    <w:rsid w:val="00922D2F"/>
    <w:rsid w:val="009237DE"/>
    <w:rsid w:val="00923AB6"/>
    <w:rsid w:val="00923D5A"/>
    <w:rsid w:val="0092408A"/>
    <w:rsid w:val="00925016"/>
    <w:rsid w:val="00926964"/>
    <w:rsid w:val="00926E46"/>
    <w:rsid w:val="00926EB9"/>
    <w:rsid w:val="00927370"/>
    <w:rsid w:val="009275E2"/>
    <w:rsid w:val="00930383"/>
    <w:rsid w:val="00930811"/>
    <w:rsid w:val="00930A9A"/>
    <w:rsid w:val="00930FEF"/>
    <w:rsid w:val="0093168B"/>
    <w:rsid w:val="009318B6"/>
    <w:rsid w:val="00931FC4"/>
    <w:rsid w:val="009320C8"/>
    <w:rsid w:val="00932319"/>
    <w:rsid w:val="009325E9"/>
    <w:rsid w:val="0093311A"/>
    <w:rsid w:val="0093314A"/>
    <w:rsid w:val="0093478A"/>
    <w:rsid w:val="00934C3E"/>
    <w:rsid w:val="00934FCE"/>
    <w:rsid w:val="00936030"/>
    <w:rsid w:val="0093619D"/>
    <w:rsid w:val="00937038"/>
    <w:rsid w:val="0093707C"/>
    <w:rsid w:val="009376C9"/>
    <w:rsid w:val="009379D2"/>
    <w:rsid w:val="009379DC"/>
    <w:rsid w:val="009408F0"/>
    <w:rsid w:val="0094139F"/>
    <w:rsid w:val="0094368E"/>
    <w:rsid w:val="00943AA2"/>
    <w:rsid w:val="00943AC3"/>
    <w:rsid w:val="00946955"/>
    <w:rsid w:val="00946F90"/>
    <w:rsid w:val="0094781A"/>
    <w:rsid w:val="0094797B"/>
    <w:rsid w:val="00947AFB"/>
    <w:rsid w:val="00947B19"/>
    <w:rsid w:val="00947BC1"/>
    <w:rsid w:val="009506A5"/>
    <w:rsid w:val="009509AA"/>
    <w:rsid w:val="0095100C"/>
    <w:rsid w:val="00952343"/>
    <w:rsid w:val="0095438B"/>
    <w:rsid w:val="009562B9"/>
    <w:rsid w:val="009563E3"/>
    <w:rsid w:val="00956D4D"/>
    <w:rsid w:val="009575FE"/>
    <w:rsid w:val="00957842"/>
    <w:rsid w:val="00957B81"/>
    <w:rsid w:val="009605A3"/>
    <w:rsid w:val="00960879"/>
    <w:rsid w:val="00961E85"/>
    <w:rsid w:val="00963331"/>
    <w:rsid w:val="00963821"/>
    <w:rsid w:val="009639B3"/>
    <w:rsid w:val="009644E1"/>
    <w:rsid w:val="0096464B"/>
    <w:rsid w:val="00964CE1"/>
    <w:rsid w:val="00965C68"/>
    <w:rsid w:val="009666D2"/>
    <w:rsid w:val="0096733A"/>
    <w:rsid w:val="00967B7D"/>
    <w:rsid w:val="00967DC2"/>
    <w:rsid w:val="009708D5"/>
    <w:rsid w:val="009708E3"/>
    <w:rsid w:val="00970F27"/>
    <w:rsid w:val="00971458"/>
    <w:rsid w:val="00972E23"/>
    <w:rsid w:val="00973196"/>
    <w:rsid w:val="0097384F"/>
    <w:rsid w:val="00973A9F"/>
    <w:rsid w:val="00973F99"/>
    <w:rsid w:val="0097472E"/>
    <w:rsid w:val="009748CB"/>
    <w:rsid w:val="0097490E"/>
    <w:rsid w:val="0097526B"/>
    <w:rsid w:val="00976490"/>
    <w:rsid w:val="00976E7E"/>
    <w:rsid w:val="00977B17"/>
    <w:rsid w:val="00977C31"/>
    <w:rsid w:val="00981F65"/>
    <w:rsid w:val="00982DF3"/>
    <w:rsid w:val="009834EB"/>
    <w:rsid w:val="00983F51"/>
    <w:rsid w:val="0098449D"/>
    <w:rsid w:val="00984E1D"/>
    <w:rsid w:val="00987919"/>
    <w:rsid w:val="00987A9B"/>
    <w:rsid w:val="0099028C"/>
    <w:rsid w:val="00990B4F"/>
    <w:rsid w:val="00991C35"/>
    <w:rsid w:val="009940CA"/>
    <w:rsid w:val="00994C23"/>
    <w:rsid w:val="009952C9"/>
    <w:rsid w:val="00995FB7"/>
    <w:rsid w:val="009A024D"/>
    <w:rsid w:val="009A1026"/>
    <w:rsid w:val="009A15E8"/>
    <w:rsid w:val="009A1830"/>
    <w:rsid w:val="009A1C2E"/>
    <w:rsid w:val="009A2390"/>
    <w:rsid w:val="009A2732"/>
    <w:rsid w:val="009A2AC1"/>
    <w:rsid w:val="009A5730"/>
    <w:rsid w:val="009A5876"/>
    <w:rsid w:val="009A5FC1"/>
    <w:rsid w:val="009B0259"/>
    <w:rsid w:val="009B3BBE"/>
    <w:rsid w:val="009B413C"/>
    <w:rsid w:val="009B426F"/>
    <w:rsid w:val="009B54A6"/>
    <w:rsid w:val="009B568B"/>
    <w:rsid w:val="009B5753"/>
    <w:rsid w:val="009B6449"/>
    <w:rsid w:val="009B6827"/>
    <w:rsid w:val="009B7A42"/>
    <w:rsid w:val="009B7F86"/>
    <w:rsid w:val="009C0005"/>
    <w:rsid w:val="009C2C81"/>
    <w:rsid w:val="009C2E25"/>
    <w:rsid w:val="009C4005"/>
    <w:rsid w:val="009C450F"/>
    <w:rsid w:val="009C5092"/>
    <w:rsid w:val="009C66BA"/>
    <w:rsid w:val="009C739B"/>
    <w:rsid w:val="009C7FBA"/>
    <w:rsid w:val="009D0679"/>
    <w:rsid w:val="009D06E5"/>
    <w:rsid w:val="009D42CE"/>
    <w:rsid w:val="009D4E99"/>
    <w:rsid w:val="009D51A6"/>
    <w:rsid w:val="009D5C3F"/>
    <w:rsid w:val="009D640B"/>
    <w:rsid w:val="009D763E"/>
    <w:rsid w:val="009D7AF3"/>
    <w:rsid w:val="009E00EE"/>
    <w:rsid w:val="009E107D"/>
    <w:rsid w:val="009E1447"/>
    <w:rsid w:val="009E176B"/>
    <w:rsid w:val="009E4086"/>
    <w:rsid w:val="009E49B7"/>
    <w:rsid w:val="009E53FB"/>
    <w:rsid w:val="009E5AEE"/>
    <w:rsid w:val="009E60BE"/>
    <w:rsid w:val="009E697F"/>
    <w:rsid w:val="009E73A4"/>
    <w:rsid w:val="009E7412"/>
    <w:rsid w:val="009E7B91"/>
    <w:rsid w:val="009F0346"/>
    <w:rsid w:val="009F06CC"/>
    <w:rsid w:val="009F086E"/>
    <w:rsid w:val="009F2D8A"/>
    <w:rsid w:val="009F2F08"/>
    <w:rsid w:val="009F7288"/>
    <w:rsid w:val="00A001CF"/>
    <w:rsid w:val="00A006DA"/>
    <w:rsid w:val="00A00787"/>
    <w:rsid w:val="00A011F9"/>
    <w:rsid w:val="00A016F0"/>
    <w:rsid w:val="00A018CD"/>
    <w:rsid w:val="00A0264F"/>
    <w:rsid w:val="00A02A9D"/>
    <w:rsid w:val="00A02E64"/>
    <w:rsid w:val="00A02FE2"/>
    <w:rsid w:val="00A0316B"/>
    <w:rsid w:val="00A041DF"/>
    <w:rsid w:val="00A046BB"/>
    <w:rsid w:val="00A05127"/>
    <w:rsid w:val="00A05A37"/>
    <w:rsid w:val="00A05CCA"/>
    <w:rsid w:val="00A07E86"/>
    <w:rsid w:val="00A10660"/>
    <w:rsid w:val="00A12CF9"/>
    <w:rsid w:val="00A1335D"/>
    <w:rsid w:val="00A14CE9"/>
    <w:rsid w:val="00A154B9"/>
    <w:rsid w:val="00A15553"/>
    <w:rsid w:val="00A1586B"/>
    <w:rsid w:val="00A17DD0"/>
    <w:rsid w:val="00A208EE"/>
    <w:rsid w:val="00A2155A"/>
    <w:rsid w:val="00A217CA"/>
    <w:rsid w:val="00A21FE6"/>
    <w:rsid w:val="00A234AA"/>
    <w:rsid w:val="00A2398B"/>
    <w:rsid w:val="00A23A30"/>
    <w:rsid w:val="00A23B8D"/>
    <w:rsid w:val="00A24221"/>
    <w:rsid w:val="00A246AF"/>
    <w:rsid w:val="00A24D40"/>
    <w:rsid w:val="00A2519A"/>
    <w:rsid w:val="00A25CD6"/>
    <w:rsid w:val="00A26C49"/>
    <w:rsid w:val="00A26F3B"/>
    <w:rsid w:val="00A27DF5"/>
    <w:rsid w:val="00A30663"/>
    <w:rsid w:val="00A30E29"/>
    <w:rsid w:val="00A323A2"/>
    <w:rsid w:val="00A32C62"/>
    <w:rsid w:val="00A3325F"/>
    <w:rsid w:val="00A3458A"/>
    <w:rsid w:val="00A35957"/>
    <w:rsid w:val="00A36CD7"/>
    <w:rsid w:val="00A36CEA"/>
    <w:rsid w:val="00A378E9"/>
    <w:rsid w:val="00A37C45"/>
    <w:rsid w:val="00A404BF"/>
    <w:rsid w:val="00A42543"/>
    <w:rsid w:val="00A43B43"/>
    <w:rsid w:val="00A45352"/>
    <w:rsid w:val="00A458E6"/>
    <w:rsid w:val="00A46DD9"/>
    <w:rsid w:val="00A472B1"/>
    <w:rsid w:val="00A47CD2"/>
    <w:rsid w:val="00A50D4F"/>
    <w:rsid w:val="00A510F0"/>
    <w:rsid w:val="00A51C9F"/>
    <w:rsid w:val="00A5254A"/>
    <w:rsid w:val="00A5415E"/>
    <w:rsid w:val="00A54432"/>
    <w:rsid w:val="00A548B2"/>
    <w:rsid w:val="00A556AD"/>
    <w:rsid w:val="00A55B03"/>
    <w:rsid w:val="00A55BF6"/>
    <w:rsid w:val="00A564D7"/>
    <w:rsid w:val="00A571BE"/>
    <w:rsid w:val="00A578F4"/>
    <w:rsid w:val="00A57AD7"/>
    <w:rsid w:val="00A60018"/>
    <w:rsid w:val="00A60958"/>
    <w:rsid w:val="00A609ED"/>
    <w:rsid w:val="00A62B47"/>
    <w:rsid w:val="00A62C8C"/>
    <w:rsid w:val="00A6345E"/>
    <w:rsid w:val="00A63F8B"/>
    <w:rsid w:val="00A64529"/>
    <w:rsid w:val="00A64A27"/>
    <w:rsid w:val="00A64A2F"/>
    <w:rsid w:val="00A64F41"/>
    <w:rsid w:val="00A66A12"/>
    <w:rsid w:val="00A7078A"/>
    <w:rsid w:val="00A70880"/>
    <w:rsid w:val="00A70955"/>
    <w:rsid w:val="00A715F8"/>
    <w:rsid w:val="00A71BF6"/>
    <w:rsid w:val="00A72497"/>
    <w:rsid w:val="00A72F3B"/>
    <w:rsid w:val="00A73D28"/>
    <w:rsid w:val="00A73F90"/>
    <w:rsid w:val="00A73FDF"/>
    <w:rsid w:val="00A74209"/>
    <w:rsid w:val="00A745D7"/>
    <w:rsid w:val="00A74FEB"/>
    <w:rsid w:val="00A75E78"/>
    <w:rsid w:val="00A773D5"/>
    <w:rsid w:val="00A81FD4"/>
    <w:rsid w:val="00A83119"/>
    <w:rsid w:val="00A83483"/>
    <w:rsid w:val="00A83DB7"/>
    <w:rsid w:val="00A85AB2"/>
    <w:rsid w:val="00A86CE5"/>
    <w:rsid w:val="00A86D2C"/>
    <w:rsid w:val="00A877C0"/>
    <w:rsid w:val="00A87F29"/>
    <w:rsid w:val="00A91100"/>
    <w:rsid w:val="00A9170B"/>
    <w:rsid w:val="00A934FE"/>
    <w:rsid w:val="00A94C1A"/>
    <w:rsid w:val="00A94F71"/>
    <w:rsid w:val="00A9573B"/>
    <w:rsid w:val="00A9762D"/>
    <w:rsid w:val="00A97A92"/>
    <w:rsid w:val="00AA0B0E"/>
    <w:rsid w:val="00AA1320"/>
    <w:rsid w:val="00AA20B6"/>
    <w:rsid w:val="00AA236B"/>
    <w:rsid w:val="00AA24CF"/>
    <w:rsid w:val="00AA2A11"/>
    <w:rsid w:val="00AA382B"/>
    <w:rsid w:val="00AA393C"/>
    <w:rsid w:val="00AA39A8"/>
    <w:rsid w:val="00AA481C"/>
    <w:rsid w:val="00AA591B"/>
    <w:rsid w:val="00AA6A46"/>
    <w:rsid w:val="00AA6E76"/>
    <w:rsid w:val="00AA7057"/>
    <w:rsid w:val="00AA7704"/>
    <w:rsid w:val="00AA7878"/>
    <w:rsid w:val="00AA7B24"/>
    <w:rsid w:val="00AB0D05"/>
    <w:rsid w:val="00AB2E56"/>
    <w:rsid w:val="00AB3A65"/>
    <w:rsid w:val="00AB3E42"/>
    <w:rsid w:val="00AB400B"/>
    <w:rsid w:val="00AB4A63"/>
    <w:rsid w:val="00AB4F7A"/>
    <w:rsid w:val="00AB5107"/>
    <w:rsid w:val="00AB5BC2"/>
    <w:rsid w:val="00AB67F2"/>
    <w:rsid w:val="00AB7107"/>
    <w:rsid w:val="00AC0733"/>
    <w:rsid w:val="00AC2855"/>
    <w:rsid w:val="00AC30AF"/>
    <w:rsid w:val="00AC355D"/>
    <w:rsid w:val="00AC51CC"/>
    <w:rsid w:val="00AC5F35"/>
    <w:rsid w:val="00AC66D9"/>
    <w:rsid w:val="00AC6EE4"/>
    <w:rsid w:val="00AC717B"/>
    <w:rsid w:val="00AC79B3"/>
    <w:rsid w:val="00AD0013"/>
    <w:rsid w:val="00AD1D36"/>
    <w:rsid w:val="00AD20E5"/>
    <w:rsid w:val="00AD22BB"/>
    <w:rsid w:val="00AD2A06"/>
    <w:rsid w:val="00AD2C55"/>
    <w:rsid w:val="00AD3D43"/>
    <w:rsid w:val="00AD4919"/>
    <w:rsid w:val="00AD5118"/>
    <w:rsid w:val="00AD52C0"/>
    <w:rsid w:val="00AD5569"/>
    <w:rsid w:val="00AD592B"/>
    <w:rsid w:val="00AD5DF3"/>
    <w:rsid w:val="00AD667A"/>
    <w:rsid w:val="00AD686A"/>
    <w:rsid w:val="00AD68BF"/>
    <w:rsid w:val="00AD7C6C"/>
    <w:rsid w:val="00AD7E7E"/>
    <w:rsid w:val="00AE021A"/>
    <w:rsid w:val="00AE0CB6"/>
    <w:rsid w:val="00AE0F9F"/>
    <w:rsid w:val="00AE1151"/>
    <w:rsid w:val="00AE1ACC"/>
    <w:rsid w:val="00AE3172"/>
    <w:rsid w:val="00AE32A7"/>
    <w:rsid w:val="00AE367B"/>
    <w:rsid w:val="00AE3D26"/>
    <w:rsid w:val="00AE3E7F"/>
    <w:rsid w:val="00AE43AA"/>
    <w:rsid w:val="00AE4A2F"/>
    <w:rsid w:val="00AE4AC8"/>
    <w:rsid w:val="00AE4C7B"/>
    <w:rsid w:val="00AE54D8"/>
    <w:rsid w:val="00AE5C49"/>
    <w:rsid w:val="00AE5CD3"/>
    <w:rsid w:val="00AE5CF1"/>
    <w:rsid w:val="00AE5FBA"/>
    <w:rsid w:val="00AE5FF8"/>
    <w:rsid w:val="00AF0289"/>
    <w:rsid w:val="00AF1286"/>
    <w:rsid w:val="00AF2752"/>
    <w:rsid w:val="00AF2D74"/>
    <w:rsid w:val="00AF33CC"/>
    <w:rsid w:val="00AF3878"/>
    <w:rsid w:val="00AF3A0C"/>
    <w:rsid w:val="00AF3E9C"/>
    <w:rsid w:val="00AF4166"/>
    <w:rsid w:val="00AF4596"/>
    <w:rsid w:val="00AF4717"/>
    <w:rsid w:val="00AF471E"/>
    <w:rsid w:val="00AF4860"/>
    <w:rsid w:val="00AF4A62"/>
    <w:rsid w:val="00AF4C57"/>
    <w:rsid w:val="00AF4E14"/>
    <w:rsid w:val="00AF5552"/>
    <w:rsid w:val="00AF67A7"/>
    <w:rsid w:val="00AF6CA0"/>
    <w:rsid w:val="00AF7D2C"/>
    <w:rsid w:val="00B0007D"/>
    <w:rsid w:val="00B00097"/>
    <w:rsid w:val="00B00E3D"/>
    <w:rsid w:val="00B01C85"/>
    <w:rsid w:val="00B02E4C"/>
    <w:rsid w:val="00B0305A"/>
    <w:rsid w:val="00B031E0"/>
    <w:rsid w:val="00B032C4"/>
    <w:rsid w:val="00B04372"/>
    <w:rsid w:val="00B05682"/>
    <w:rsid w:val="00B05690"/>
    <w:rsid w:val="00B05C66"/>
    <w:rsid w:val="00B05E52"/>
    <w:rsid w:val="00B06E59"/>
    <w:rsid w:val="00B07279"/>
    <w:rsid w:val="00B07BFD"/>
    <w:rsid w:val="00B10874"/>
    <w:rsid w:val="00B113E9"/>
    <w:rsid w:val="00B11480"/>
    <w:rsid w:val="00B1207F"/>
    <w:rsid w:val="00B1298F"/>
    <w:rsid w:val="00B158AA"/>
    <w:rsid w:val="00B15B3E"/>
    <w:rsid w:val="00B15B6A"/>
    <w:rsid w:val="00B168CE"/>
    <w:rsid w:val="00B16C03"/>
    <w:rsid w:val="00B172DE"/>
    <w:rsid w:val="00B17AB1"/>
    <w:rsid w:val="00B17DBD"/>
    <w:rsid w:val="00B203A0"/>
    <w:rsid w:val="00B20A53"/>
    <w:rsid w:val="00B20ACC"/>
    <w:rsid w:val="00B20F5E"/>
    <w:rsid w:val="00B211D0"/>
    <w:rsid w:val="00B2451A"/>
    <w:rsid w:val="00B2547C"/>
    <w:rsid w:val="00B25610"/>
    <w:rsid w:val="00B25D6A"/>
    <w:rsid w:val="00B25F71"/>
    <w:rsid w:val="00B2614D"/>
    <w:rsid w:val="00B261EB"/>
    <w:rsid w:val="00B2708A"/>
    <w:rsid w:val="00B27A7E"/>
    <w:rsid w:val="00B27FAB"/>
    <w:rsid w:val="00B31CA0"/>
    <w:rsid w:val="00B31EB6"/>
    <w:rsid w:val="00B326CA"/>
    <w:rsid w:val="00B32A7A"/>
    <w:rsid w:val="00B32D77"/>
    <w:rsid w:val="00B33F16"/>
    <w:rsid w:val="00B344DB"/>
    <w:rsid w:val="00B349DB"/>
    <w:rsid w:val="00B356E8"/>
    <w:rsid w:val="00B35DF7"/>
    <w:rsid w:val="00B36DB8"/>
    <w:rsid w:val="00B36EFC"/>
    <w:rsid w:val="00B37B22"/>
    <w:rsid w:val="00B37EBD"/>
    <w:rsid w:val="00B37FA5"/>
    <w:rsid w:val="00B40F84"/>
    <w:rsid w:val="00B4112F"/>
    <w:rsid w:val="00B419C4"/>
    <w:rsid w:val="00B420B1"/>
    <w:rsid w:val="00B4334D"/>
    <w:rsid w:val="00B438F1"/>
    <w:rsid w:val="00B44245"/>
    <w:rsid w:val="00B4495B"/>
    <w:rsid w:val="00B46090"/>
    <w:rsid w:val="00B5110F"/>
    <w:rsid w:val="00B5257A"/>
    <w:rsid w:val="00B52F69"/>
    <w:rsid w:val="00B54934"/>
    <w:rsid w:val="00B54977"/>
    <w:rsid w:val="00B54D4F"/>
    <w:rsid w:val="00B56B55"/>
    <w:rsid w:val="00B575F8"/>
    <w:rsid w:val="00B6048A"/>
    <w:rsid w:val="00B60798"/>
    <w:rsid w:val="00B613D0"/>
    <w:rsid w:val="00B61854"/>
    <w:rsid w:val="00B619C1"/>
    <w:rsid w:val="00B62650"/>
    <w:rsid w:val="00B636D0"/>
    <w:rsid w:val="00B63703"/>
    <w:rsid w:val="00B63CF5"/>
    <w:rsid w:val="00B64840"/>
    <w:rsid w:val="00B65037"/>
    <w:rsid w:val="00B657EC"/>
    <w:rsid w:val="00B67762"/>
    <w:rsid w:val="00B6797F"/>
    <w:rsid w:val="00B70C6E"/>
    <w:rsid w:val="00B7162C"/>
    <w:rsid w:val="00B724F9"/>
    <w:rsid w:val="00B73CA5"/>
    <w:rsid w:val="00B7452F"/>
    <w:rsid w:val="00B7475A"/>
    <w:rsid w:val="00B7720B"/>
    <w:rsid w:val="00B80333"/>
    <w:rsid w:val="00B805B5"/>
    <w:rsid w:val="00B808CB"/>
    <w:rsid w:val="00B80F60"/>
    <w:rsid w:val="00B8207C"/>
    <w:rsid w:val="00B82F1B"/>
    <w:rsid w:val="00B83949"/>
    <w:rsid w:val="00B846E4"/>
    <w:rsid w:val="00B84803"/>
    <w:rsid w:val="00B84B79"/>
    <w:rsid w:val="00B84D01"/>
    <w:rsid w:val="00B8545E"/>
    <w:rsid w:val="00B85691"/>
    <w:rsid w:val="00B867E7"/>
    <w:rsid w:val="00B8704A"/>
    <w:rsid w:val="00B872A3"/>
    <w:rsid w:val="00B90091"/>
    <w:rsid w:val="00B9023A"/>
    <w:rsid w:val="00B909EF"/>
    <w:rsid w:val="00B90AAE"/>
    <w:rsid w:val="00B90AF7"/>
    <w:rsid w:val="00B92CA2"/>
    <w:rsid w:val="00B94668"/>
    <w:rsid w:val="00B94739"/>
    <w:rsid w:val="00B94F5D"/>
    <w:rsid w:val="00B95705"/>
    <w:rsid w:val="00B957BB"/>
    <w:rsid w:val="00B9601F"/>
    <w:rsid w:val="00B967BE"/>
    <w:rsid w:val="00B96EE3"/>
    <w:rsid w:val="00B978AF"/>
    <w:rsid w:val="00BA010D"/>
    <w:rsid w:val="00BA03A7"/>
    <w:rsid w:val="00BA0672"/>
    <w:rsid w:val="00BA08B2"/>
    <w:rsid w:val="00BA26EF"/>
    <w:rsid w:val="00BA317A"/>
    <w:rsid w:val="00BA31F2"/>
    <w:rsid w:val="00BA40E4"/>
    <w:rsid w:val="00BA4A99"/>
    <w:rsid w:val="00BA5820"/>
    <w:rsid w:val="00BA6593"/>
    <w:rsid w:val="00BA6C13"/>
    <w:rsid w:val="00BA7FA7"/>
    <w:rsid w:val="00BB0DE8"/>
    <w:rsid w:val="00BB1111"/>
    <w:rsid w:val="00BB15B1"/>
    <w:rsid w:val="00BB196A"/>
    <w:rsid w:val="00BB2B04"/>
    <w:rsid w:val="00BB360C"/>
    <w:rsid w:val="00BB3B3A"/>
    <w:rsid w:val="00BB40B2"/>
    <w:rsid w:val="00BB43FD"/>
    <w:rsid w:val="00BB5CC8"/>
    <w:rsid w:val="00BB700D"/>
    <w:rsid w:val="00BB76E2"/>
    <w:rsid w:val="00BC03F9"/>
    <w:rsid w:val="00BC1900"/>
    <w:rsid w:val="00BC1C13"/>
    <w:rsid w:val="00BC49C9"/>
    <w:rsid w:val="00BC6C4F"/>
    <w:rsid w:val="00BC6D41"/>
    <w:rsid w:val="00BC6ECC"/>
    <w:rsid w:val="00BC7738"/>
    <w:rsid w:val="00BD09A3"/>
    <w:rsid w:val="00BD2503"/>
    <w:rsid w:val="00BD44E6"/>
    <w:rsid w:val="00BD4707"/>
    <w:rsid w:val="00BD4AE1"/>
    <w:rsid w:val="00BD5293"/>
    <w:rsid w:val="00BD5B8A"/>
    <w:rsid w:val="00BD612C"/>
    <w:rsid w:val="00BD7A80"/>
    <w:rsid w:val="00BE0619"/>
    <w:rsid w:val="00BE129B"/>
    <w:rsid w:val="00BE194E"/>
    <w:rsid w:val="00BE1A9B"/>
    <w:rsid w:val="00BE27CE"/>
    <w:rsid w:val="00BE2B11"/>
    <w:rsid w:val="00BE2BB5"/>
    <w:rsid w:val="00BE4237"/>
    <w:rsid w:val="00BE583A"/>
    <w:rsid w:val="00BE5A45"/>
    <w:rsid w:val="00BE6458"/>
    <w:rsid w:val="00BF0E93"/>
    <w:rsid w:val="00BF13DF"/>
    <w:rsid w:val="00BF246C"/>
    <w:rsid w:val="00BF2557"/>
    <w:rsid w:val="00BF300C"/>
    <w:rsid w:val="00BF31AD"/>
    <w:rsid w:val="00BF3E6F"/>
    <w:rsid w:val="00BF5DD2"/>
    <w:rsid w:val="00BF7BFB"/>
    <w:rsid w:val="00BF7E40"/>
    <w:rsid w:val="00C00E0F"/>
    <w:rsid w:val="00C00FE5"/>
    <w:rsid w:val="00C01A4D"/>
    <w:rsid w:val="00C02AE6"/>
    <w:rsid w:val="00C1068A"/>
    <w:rsid w:val="00C11DDE"/>
    <w:rsid w:val="00C121BA"/>
    <w:rsid w:val="00C127ED"/>
    <w:rsid w:val="00C1296E"/>
    <w:rsid w:val="00C132F6"/>
    <w:rsid w:val="00C13552"/>
    <w:rsid w:val="00C13B60"/>
    <w:rsid w:val="00C13C86"/>
    <w:rsid w:val="00C15F0B"/>
    <w:rsid w:val="00C16CED"/>
    <w:rsid w:val="00C171F1"/>
    <w:rsid w:val="00C17602"/>
    <w:rsid w:val="00C177FB"/>
    <w:rsid w:val="00C2000F"/>
    <w:rsid w:val="00C20107"/>
    <w:rsid w:val="00C20D36"/>
    <w:rsid w:val="00C2102E"/>
    <w:rsid w:val="00C2173F"/>
    <w:rsid w:val="00C22EBC"/>
    <w:rsid w:val="00C24088"/>
    <w:rsid w:val="00C25A42"/>
    <w:rsid w:val="00C25F38"/>
    <w:rsid w:val="00C25F75"/>
    <w:rsid w:val="00C26564"/>
    <w:rsid w:val="00C26A09"/>
    <w:rsid w:val="00C27146"/>
    <w:rsid w:val="00C271F7"/>
    <w:rsid w:val="00C27453"/>
    <w:rsid w:val="00C27631"/>
    <w:rsid w:val="00C278DE"/>
    <w:rsid w:val="00C27BBF"/>
    <w:rsid w:val="00C302CC"/>
    <w:rsid w:val="00C30CA2"/>
    <w:rsid w:val="00C31887"/>
    <w:rsid w:val="00C32139"/>
    <w:rsid w:val="00C325AE"/>
    <w:rsid w:val="00C325E4"/>
    <w:rsid w:val="00C3345D"/>
    <w:rsid w:val="00C34FDC"/>
    <w:rsid w:val="00C351B2"/>
    <w:rsid w:val="00C35D54"/>
    <w:rsid w:val="00C36399"/>
    <w:rsid w:val="00C37028"/>
    <w:rsid w:val="00C37B9E"/>
    <w:rsid w:val="00C37E6B"/>
    <w:rsid w:val="00C40A17"/>
    <w:rsid w:val="00C40B65"/>
    <w:rsid w:val="00C420CD"/>
    <w:rsid w:val="00C42B3E"/>
    <w:rsid w:val="00C436E3"/>
    <w:rsid w:val="00C43A51"/>
    <w:rsid w:val="00C43CB0"/>
    <w:rsid w:val="00C43D24"/>
    <w:rsid w:val="00C43E31"/>
    <w:rsid w:val="00C43E3E"/>
    <w:rsid w:val="00C444C0"/>
    <w:rsid w:val="00C4497E"/>
    <w:rsid w:val="00C45B2B"/>
    <w:rsid w:val="00C460A2"/>
    <w:rsid w:val="00C46B04"/>
    <w:rsid w:val="00C46FCF"/>
    <w:rsid w:val="00C4724C"/>
    <w:rsid w:val="00C47340"/>
    <w:rsid w:val="00C4740F"/>
    <w:rsid w:val="00C510B8"/>
    <w:rsid w:val="00C512FB"/>
    <w:rsid w:val="00C514E7"/>
    <w:rsid w:val="00C518CA"/>
    <w:rsid w:val="00C52B40"/>
    <w:rsid w:val="00C532B4"/>
    <w:rsid w:val="00C54A62"/>
    <w:rsid w:val="00C55F0A"/>
    <w:rsid w:val="00C56355"/>
    <w:rsid w:val="00C5717A"/>
    <w:rsid w:val="00C571EB"/>
    <w:rsid w:val="00C577EB"/>
    <w:rsid w:val="00C609B8"/>
    <w:rsid w:val="00C60A53"/>
    <w:rsid w:val="00C619C4"/>
    <w:rsid w:val="00C6261B"/>
    <w:rsid w:val="00C63230"/>
    <w:rsid w:val="00C63B49"/>
    <w:rsid w:val="00C6408B"/>
    <w:rsid w:val="00C641A2"/>
    <w:rsid w:val="00C64902"/>
    <w:rsid w:val="00C64DB5"/>
    <w:rsid w:val="00C6505C"/>
    <w:rsid w:val="00C656C1"/>
    <w:rsid w:val="00C656F4"/>
    <w:rsid w:val="00C65BE4"/>
    <w:rsid w:val="00C66C0D"/>
    <w:rsid w:val="00C679FA"/>
    <w:rsid w:val="00C704AE"/>
    <w:rsid w:val="00C7198F"/>
    <w:rsid w:val="00C71AE7"/>
    <w:rsid w:val="00C73FBE"/>
    <w:rsid w:val="00C775BD"/>
    <w:rsid w:val="00C775FE"/>
    <w:rsid w:val="00C777CA"/>
    <w:rsid w:val="00C77FDD"/>
    <w:rsid w:val="00C8024E"/>
    <w:rsid w:val="00C8042B"/>
    <w:rsid w:val="00C82793"/>
    <w:rsid w:val="00C82F09"/>
    <w:rsid w:val="00C83332"/>
    <w:rsid w:val="00C83639"/>
    <w:rsid w:val="00C83B23"/>
    <w:rsid w:val="00C84C14"/>
    <w:rsid w:val="00C85826"/>
    <w:rsid w:val="00C86610"/>
    <w:rsid w:val="00C867D9"/>
    <w:rsid w:val="00C868ED"/>
    <w:rsid w:val="00C86A85"/>
    <w:rsid w:val="00C86CEC"/>
    <w:rsid w:val="00C87931"/>
    <w:rsid w:val="00C87A01"/>
    <w:rsid w:val="00C87B0B"/>
    <w:rsid w:val="00C9102D"/>
    <w:rsid w:val="00C91061"/>
    <w:rsid w:val="00C92894"/>
    <w:rsid w:val="00C92EEC"/>
    <w:rsid w:val="00C9315B"/>
    <w:rsid w:val="00C93177"/>
    <w:rsid w:val="00C94C04"/>
    <w:rsid w:val="00C95A90"/>
    <w:rsid w:val="00C95C1E"/>
    <w:rsid w:val="00C95CBF"/>
    <w:rsid w:val="00C977EE"/>
    <w:rsid w:val="00C97A63"/>
    <w:rsid w:val="00CA02BB"/>
    <w:rsid w:val="00CA12B1"/>
    <w:rsid w:val="00CA22E1"/>
    <w:rsid w:val="00CA34E0"/>
    <w:rsid w:val="00CA389B"/>
    <w:rsid w:val="00CA413B"/>
    <w:rsid w:val="00CA5371"/>
    <w:rsid w:val="00CA718D"/>
    <w:rsid w:val="00CA735F"/>
    <w:rsid w:val="00CB0124"/>
    <w:rsid w:val="00CB20D6"/>
    <w:rsid w:val="00CB2EEA"/>
    <w:rsid w:val="00CB31AE"/>
    <w:rsid w:val="00CB35C7"/>
    <w:rsid w:val="00CB3D3F"/>
    <w:rsid w:val="00CB3D78"/>
    <w:rsid w:val="00CB428A"/>
    <w:rsid w:val="00CB56D8"/>
    <w:rsid w:val="00CB57C9"/>
    <w:rsid w:val="00CB6CF8"/>
    <w:rsid w:val="00CB7A8A"/>
    <w:rsid w:val="00CB7B0C"/>
    <w:rsid w:val="00CC0E99"/>
    <w:rsid w:val="00CC1814"/>
    <w:rsid w:val="00CC2C47"/>
    <w:rsid w:val="00CC462E"/>
    <w:rsid w:val="00CC4DF5"/>
    <w:rsid w:val="00CC5A51"/>
    <w:rsid w:val="00CC5EE0"/>
    <w:rsid w:val="00CC6206"/>
    <w:rsid w:val="00CC6431"/>
    <w:rsid w:val="00CC6773"/>
    <w:rsid w:val="00CC7B3B"/>
    <w:rsid w:val="00CD0331"/>
    <w:rsid w:val="00CD1F8C"/>
    <w:rsid w:val="00CD24A7"/>
    <w:rsid w:val="00CD2CC0"/>
    <w:rsid w:val="00CD3017"/>
    <w:rsid w:val="00CD3456"/>
    <w:rsid w:val="00CD35A3"/>
    <w:rsid w:val="00CD38FC"/>
    <w:rsid w:val="00CD3C0E"/>
    <w:rsid w:val="00CD4991"/>
    <w:rsid w:val="00CD4F8D"/>
    <w:rsid w:val="00CD4FB5"/>
    <w:rsid w:val="00CD6112"/>
    <w:rsid w:val="00CD61F7"/>
    <w:rsid w:val="00CD7E28"/>
    <w:rsid w:val="00CE11F9"/>
    <w:rsid w:val="00CE1492"/>
    <w:rsid w:val="00CE3609"/>
    <w:rsid w:val="00CE3956"/>
    <w:rsid w:val="00CE542A"/>
    <w:rsid w:val="00CE5807"/>
    <w:rsid w:val="00CE5AFB"/>
    <w:rsid w:val="00CE75DB"/>
    <w:rsid w:val="00CE7C5B"/>
    <w:rsid w:val="00CE7C5F"/>
    <w:rsid w:val="00CF0A9B"/>
    <w:rsid w:val="00CF11BD"/>
    <w:rsid w:val="00CF1B38"/>
    <w:rsid w:val="00CF3A69"/>
    <w:rsid w:val="00CF3D97"/>
    <w:rsid w:val="00CF422C"/>
    <w:rsid w:val="00CF5CE9"/>
    <w:rsid w:val="00CF5FB1"/>
    <w:rsid w:val="00CF67E8"/>
    <w:rsid w:val="00D00EFD"/>
    <w:rsid w:val="00D015A1"/>
    <w:rsid w:val="00D02412"/>
    <w:rsid w:val="00D02EC7"/>
    <w:rsid w:val="00D03988"/>
    <w:rsid w:val="00D039F2"/>
    <w:rsid w:val="00D050CA"/>
    <w:rsid w:val="00D05A91"/>
    <w:rsid w:val="00D06110"/>
    <w:rsid w:val="00D06194"/>
    <w:rsid w:val="00D0632E"/>
    <w:rsid w:val="00D06E2E"/>
    <w:rsid w:val="00D07801"/>
    <w:rsid w:val="00D07805"/>
    <w:rsid w:val="00D112A1"/>
    <w:rsid w:val="00D1136D"/>
    <w:rsid w:val="00D1181D"/>
    <w:rsid w:val="00D11A67"/>
    <w:rsid w:val="00D1203B"/>
    <w:rsid w:val="00D124EF"/>
    <w:rsid w:val="00D130FA"/>
    <w:rsid w:val="00D13810"/>
    <w:rsid w:val="00D159CA"/>
    <w:rsid w:val="00D16489"/>
    <w:rsid w:val="00D16B90"/>
    <w:rsid w:val="00D17247"/>
    <w:rsid w:val="00D22094"/>
    <w:rsid w:val="00D238A1"/>
    <w:rsid w:val="00D23A2F"/>
    <w:rsid w:val="00D23D11"/>
    <w:rsid w:val="00D252BF"/>
    <w:rsid w:val="00D26595"/>
    <w:rsid w:val="00D26F66"/>
    <w:rsid w:val="00D27BB2"/>
    <w:rsid w:val="00D31AEC"/>
    <w:rsid w:val="00D31C57"/>
    <w:rsid w:val="00D334A0"/>
    <w:rsid w:val="00D34137"/>
    <w:rsid w:val="00D346EF"/>
    <w:rsid w:val="00D34A29"/>
    <w:rsid w:val="00D350D7"/>
    <w:rsid w:val="00D36C29"/>
    <w:rsid w:val="00D37709"/>
    <w:rsid w:val="00D37711"/>
    <w:rsid w:val="00D37BB4"/>
    <w:rsid w:val="00D4046A"/>
    <w:rsid w:val="00D41197"/>
    <w:rsid w:val="00D41788"/>
    <w:rsid w:val="00D41815"/>
    <w:rsid w:val="00D42587"/>
    <w:rsid w:val="00D44AA6"/>
    <w:rsid w:val="00D45EE5"/>
    <w:rsid w:val="00D46653"/>
    <w:rsid w:val="00D502FB"/>
    <w:rsid w:val="00D50493"/>
    <w:rsid w:val="00D51909"/>
    <w:rsid w:val="00D51DD0"/>
    <w:rsid w:val="00D51EB0"/>
    <w:rsid w:val="00D5213F"/>
    <w:rsid w:val="00D521FA"/>
    <w:rsid w:val="00D52FDE"/>
    <w:rsid w:val="00D53BC7"/>
    <w:rsid w:val="00D55C75"/>
    <w:rsid w:val="00D57613"/>
    <w:rsid w:val="00D60DB7"/>
    <w:rsid w:val="00D61535"/>
    <w:rsid w:val="00D61D0B"/>
    <w:rsid w:val="00D6208C"/>
    <w:rsid w:val="00D62917"/>
    <w:rsid w:val="00D6368E"/>
    <w:rsid w:val="00D63846"/>
    <w:rsid w:val="00D6385F"/>
    <w:rsid w:val="00D642F6"/>
    <w:rsid w:val="00D644F8"/>
    <w:rsid w:val="00D658DE"/>
    <w:rsid w:val="00D65DC4"/>
    <w:rsid w:val="00D665E6"/>
    <w:rsid w:val="00D66D4F"/>
    <w:rsid w:val="00D6EEFD"/>
    <w:rsid w:val="00D71DF3"/>
    <w:rsid w:val="00D720B7"/>
    <w:rsid w:val="00D73C5F"/>
    <w:rsid w:val="00D74A63"/>
    <w:rsid w:val="00D74E6A"/>
    <w:rsid w:val="00D7546B"/>
    <w:rsid w:val="00D765EE"/>
    <w:rsid w:val="00D76732"/>
    <w:rsid w:val="00D770FF"/>
    <w:rsid w:val="00D77559"/>
    <w:rsid w:val="00D77D01"/>
    <w:rsid w:val="00D77F47"/>
    <w:rsid w:val="00D81CA6"/>
    <w:rsid w:val="00D821F2"/>
    <w:rsid w:val="00D82F06"/>
    <w:rsid w:val="00D833D6"/>
    <w:rsid w:val="00D83D1D"/>
    <w:rsid w:val="00D85E73"/>
    <w:rsid w:val="00D86A8A"/>
    <w:rsid w:val="00D86D52"/>
    <w:rsid w:val="00D86DEB"/>
    <w:rsid w:val="00D873EC"/>
    <w:rsid w:val="00D87488"/>
    <w:rsid w:val="00D90663"/>
    <w:rsid w:val="00D926E4"/>
    <w:rsid w:val="00D93331"/>
    <w:rsid w:val="00D9335E"/>
    <w:rsid w:val="00D93932"/>
    <w:rsid w:val="00D94BC5"/>
    <w:rsid w:val="00D94DAA"/>
    <w:rsid w:val="00D95092"/>
    <w:rsid w:val="00D95C7F"/>
    <w:rsid w:val="00D96445"/>
    <w:rsid w:val="00D96F21"/>
    <w:rsid w:val="00D971D1"/>
    <w:rsid w:val="00D975B5"/>
    <w:rsid w:val="00D97FFB"/>
    <w:rsid w:val="00DA011D"/>
    <w:rsid w:val="00DA0727"/>
    <w:rsid w:val="00DA0844"/>
    <w:rsid w:val="00DA0EF3"/>
    <w:rsid w:val="00DA12C9"/>
    <w:rsid w:val="00DA14FF"/>
    <w:rsid w:val="00DA2028"/>
    <w:rsid w:val="00DA2075"/>
    <w:rsid w:val="00DA2795"/>
    <w:rsid w:val="00DA282D"/>
    <w:rsid w:val="00DA6BAB"/>
    <w:rsid w:val="00DA7A8A"/>
    <w:rsid w:val="00DB1ED9"/>
    <w:rsid w:val="00DB258B"/>
    <w:rsid w:val="00DB2A7C"/>
    <w:rsid w:val="00DB3A58"/>
    <w:rsid w:val="00DB3C82"/>
    <w:rsid w:val="00DB40CF"/>
    <w:rsid w:val="00DB4CFA"/>
    <w:rsid w:val="00DB4F05"/>
    <w:rsid w:val="00DB4FF3"/>
    <w:rsid w:val="00DB5A9D"/>
    <w:rsid w:val="00DB7219"/>
    <w:rsid w:val="00DB7382"/>
    <w:rsid w:val="00DB7DB7"/>
    <w:rsid w:val="00DC1763"/>
    <w:rsid w:val="00DC2181"/>
    <w:rsid w:val="00DC242C"/>
    <w:rsid w:val="00DC2E52"/>
    <w:rsid w:val="00DC4D50"/>
    <w:rsid w:val="00DC5F51"/>
    <w:rsid w:val="00DC66CD"/>
    <w:rsid w:val="00DC719D"/>
    <w:rsid w:val="00DC79FF"/>
    <w:rsid w:val="00DD1C47"/>
    <w:rsid w:val="00DD1C4B"/>
    <w:rsid w:val="00DD1CEB"/>
    <w:rsid w:val="00DD2B12"/>
    <w:rsid w:val="00DD47E0"/>
    <w:rsid w:val="00DD4E00"/>
    <w:rsid w:val="00DD5EF1"/>
    <w:rsid w:val="00DD688E"/>
    <w:rsid w:val="00DD7BD1"/>
    <w:rsid w:val="00DE25DA"/>
    <w:rsid w:val="00DE2C5F"/>
    <w:rsid w:val="00DE375F"/>
    <w:rsid w:val="00DE4567"/>
    <w:rsid w:val="00DE45CF"/>
    <w:rsid w:val="00DE4B07"/>
    <w:rsid w:val="00DE5F14"/>
    <w:rsid w:val="00DE699C"/>
    <w:rsid w:val="00DE6D48"/>
    <w:rsid w:val="00DF19DA"/>
    <w:rsid w:val="00DF1CC8"/>
    <w:rsid w:val="00DF1D05"/>
    <w:rsid w:val="00DF1D87"/>
    <w:rsid w:val="00DF27E9"/>
    <w:rsid w:val="00DF291D"/>
    <w:rsid w:val="00DF491E"/>
    <w:rsid w:val="00DF4AF4"/>
    <w:rsid w:val="00DF4B03"/>
    <w:rsid w:val="00DF556A"/>
    <w:rsid w:val="00DF570A"/>
    <w:rsid w:val="00DF63D5"/>
    <w:rsid w:val="00DF70E2"/>
    <w:rsid w:val="00DFC184"/>
    <w:rsid w:val="00E0021F"/>
    <w:rsid w:val="00E00233"/>
    <w:rsid w:val="00E01481"/>
    <w:rsid w:val="00E019A8"/>
    <w:rsid w:val="00E0296A"/>
    <w:rsid w:val="00E02A35"/>
    <w:rsid w:val="00E02D43"/>
    <w:rsid w:val="00E033DB"/>
    <w:rsid w:val="00E03513"/>
    <w:rsid w:val="00E03845"/>
    <w:rsid w:val="00E03C49"/>
    <w:rsid w:val="00E04380"/>
    <w:rsid w:val="00E0446E"/>
    <w:rsid w:val="00E04FDB"/>
    <w:rsid w:val="00E0526B"/>
    <w:rsid w:val="00E059ED"/>
    <w:rsid w:val="00E06B9F"/>
    <w:rsid w:val="00E07665"/>
    <w:rsid w:val="00E10C36"/>
    <w:rsid w:val="00E12036"/>
    <w:rsid w:val="00E122BD"/>
    <w:rsid w:val="00E1240A"/>
    <w:rsid w:val="00E12CD6"/>
    <w:rsid w:val="00E13463"/>
    <w:rsid w:val="00E13A7D"/>
    <w:rsid w:val="00E145C0"/>
    <w:rsid w:val="00E14898"/>
    <w:rsid w:val="00E1615F"/>
    <w:rsid w:val="00E1698F"/>
    <w:rsid w:val="00E17CF2"/>
    <w:rsid w:val="00E20852"/>
    <w:rsid w:val="00E21E63"/>
    <w:rsid w:val="00E2247F"/>
    <w:rsid w:val="00E231E8"/>
    <w:rsid w:val="00E23510"/>
    <w:rsid w:val="00E24ED3"/>
    <w:rsid w:val="00E2534D"/>
    <w:rsid w:val="00E25706"/>
    <w:rsid w:val="00E2631A"/>
    <w:rsid w:val="00E26B09"/>
    <w:rsid w:val="00E26F34"/>
    <w:rsid w:val="00E27D77"/>
    <w:rsid w:val="00E30158"/>
    <w:rsid w:val="00E310AF"/>
    <w:rsid w:val="00E318A7"/>
    <w:rsid w:val="00E32653"/>
    <w:rsid w:val="00E331BE"/>
    <w:rsid w:val="00E33863"/>
    <w:rsid w:val="00E34AEA"/>
    <w:rsid w:val="00E35942"/>
    <w:rsid w:val="00E40539"/>
    <w:rsid w:val="00E409E2"/>
    <w:rsid w:val="00E41BE9"/>
    <w:rsid w:val="00E41E2A"/>
    <w:rsid w:val="00E42BB0"/>
    <w:rsid w:val="00E44071"/>
    <w:rsid w:val="00E45BBE"/>
    <w:rsid w:val="00E46D1F"/>
    <w:rsid w:val="00E479AD"/>
    <w:rsid w:val="00E47D67"/>
    <w:rsid w:val="00E507B5"/>
    <w:rsid w:val="00E509FF"/>
    <w:rsid w:val="00E50FFB"/>
    <w:rsid w:val="00E51596"/>
    <w:rsid w:val="00E52134"/>
    <w:rsid w:val="00E54326"/>
    <w:rsid w:val="00E55580"/>
    <w:rsid w:val="00E56374"/>
    <w:rsid w:val="00E5798C"/>
    <w:rsid w:val="00E57CE1"/>
    <w:rsid w:val="00E57FF1"/>
    <w:rsid w:val="00E607AB"/>
    <w:rsid w:val="00E60ECB"/>
    <w:rsid w:val="00E66804"/>
    <w:rsid w:val="00E71009"/>
    <w:rsid w:val="00E74397"/>
    <w:rsid w:val="00E74580"/>
    <w:rsid w:val="00E74763"/>
    <w:rsid w:val="00E747CB"/>
    <w:rsid w:val="00E74931"/>
    <w:rsid w:val="00E808ED"/>
    <w:rsid w:val="00E80AA6"/>
    <w:rsid w:val="00E80B52"/>
    <w:rsid w:val="00E851FB"/>
    <w:rsid w:val="00E85DC8"/>
    <w:rsid w:val="00E8723D"/>
    <w:rsid w:val="00E87F77"/>
    <w:rsid w:val="00E91884"/>
    <w:rsid w:val="00E91D99"/>
    <w:rsid w:val="00E91FB1"/>
    <w:rsid w:val="00E92F47"/>
    <w:rsid w:val="00E93261"/>
    <w:rsid w:val="00E935E2"/>
    <w:rsid w:val="00E94EBC"/>
    <w:rsid w:val="00E94F37"/>
    <w:rsid w:val="00E950B8"/>
    <w:rsid w:val="00E9565C"/>
    <w:rsid w:val="00E95E83"/>
    <w:rsid w:val="00E9641A"/>
    <w:rsid w:val="00E96868"/>
    <w:rsid w:val="00E97586"/>
    <w:rsid w:val="00E97780"/>
    <w:rsid w:val="00E978BE"/>
    <w:rsid w:val="00EA0091"/>
    <w:rsid w:val="00EA05B8"/>
    <w:rsid w:val="00EA0EA2"/>
    <w:rsid w:val="00EA149A"/>
    <w:rsid w:val="00EA1AED"/>
    <w:rsid w:val="00EA4000"/>
    <w:rsid w:val="00EA4334"/>
    <w:rsid w:val="00EA4DE8"/>
    <w:rsid w:val="00EA67D0"/>
    <w:rsid w:val="00EA76EB"/>
    <w:rsid w:val="00EB0A58"/>
    <w:rsid w:val="00EB0DBC"/>
    <w:rsid w:val="00EB120A"/>
    <w:rsid w:val="00EB24C1"/>
    <w:rsid w:val="00EB41A2"/>
    <w:rsid w:val="00EB49E2"/>
    <w:rsid w:val="00EB5F1B"/>
    <w:rsid w:val="00EB6895"/>
    <w:rsid w:val="00EB6BDC"/>
    <w:rsid w:val="00EB71EF"/>
    <w:rsid w:val="00EC01B1"/>
    <w:rsid w:val="00EC0D22"/>
    <w:rsid w:val="00EC1474"/>
    <w:rsid w:val="00EC14DB"/>
    <w:rsid w:val="00EC1646"/>
    <w:rsid w:val="00EC22B7"/>
    <w:rsid w:val="00EC26C2"/>
    <w:rsid w:val="00EC309C"/>
    <w:rsid w:val="00EC48E3"/>
    <w:rsid w:val="00EC4CC9"/>
    <w:rsid w:val="00EC5F3D"/>
    <w:rsid w:val="00EC68DB"/>
    <w:rsid w:val="00EC6F2A"/>
    <w:rsid w:val="00EC7261"/>
    <w:rsid w:val="00EC769E"/>
    <w:rsid w:val="00ED0E86"/>
    <w:rsid w:val="00ED1826"/>
    <w:rsid w:val="00ED21C0"/>
    <w:rsid w:val="00ED22A6"/>
    <w:rsid w:val="00ED32A9"/>
    <w:rsid w:val="00ED3BE0"/>
    <w:rsid w:val="00ED573A"/>
    <w:rsid w:val="00ED588F"/>
    <w:rsid w:val="00ED5FC7"/>
    <w:rsid w:val="00ED6DED"/>
    <w:rsid w:val="00ED7175"/>
    <w:rsid w:val="00ED7FBB"/>
    <w:rsid w:val="00EE1664"/>
    <w:rsid w:val="00EE17E4"/>
    <w:rsid w:val="00EE2686"/>
    <w:rsid w:val="00EE2AC9"/>
    <w:rsid w:val="00EE3EDA"/>
    <w:rsid w:val="00EE43A9"/>
    <w:rsid w:val="00EE44E2"/>
    <w:rsid w:val="00EE515D"/>
    <w:rsid w:val="00EE543F"/>
    <w:rsid w:val="00EE5765"/>
    <w:rsid w:val="00EE6602"/>
    <w:rsid w:val="00EE6686"/>
    <w:rsid w:val="00EE67E1"/>
    <w:rsid w:val="00EE681A"/>
    <w:rsid w:val="00EE6A76"/>
    <w:rsid w:val="00EE70CD"/>
    <w:rsid w:val="00EE77FA"/>
    <w:rsid w:val="00EE7E0F"/>
    <w:rsid w:val="00EF0689"/>
    <w:rsid w:val="00EF0788"/>
    <w:rsid w:val="00EF154E"/>
    <w:rsid w:val="00EF16E3"/>
    <w:rsid w:val="00EF1C22"/>
    <w:rsid w:val="00EF2280"/>
    <w:rsid w:val="00EF2575"/>
    <w:rsid w:val="00EF2EDD"/>
    <w:rsid w:val="00EF3770"/>
    <w:rsid w:val="00EF5A59"/>
    <w:rsid w:val="00EF60D0"/>
    <w:rsid w:val="00EF65CA"/>
    <w:rsid w:val="00EF6754"/>
    <w:rsid w:val="00F00F4E"/>
    <w:rsid w:val="00F018F3"/>
    <w:rsid w:val="00F0256D"/>
    <w:rsid w:val="00F03E7C"/>
    <w:rsid w:val="00F0409C"/>
    <w:rsid w:val="00F06824"/>
    <w:rsid w:val="00F10AFF"/>
    <w:rsid w:val="00F11147"/>
    <w:rsid w:val="00F1133F"/>
    <w:rsid w:val="00F1228F"/>
    <w:rsid w:val="00F125AA"/>
    <w:rsid w:val="00F12AD6"/>
    <w:rsid w:val="00F12FA3"/>
    <w:rsid w:val="00F132E9"/>
    <w:rsid w:val="00F13C36"/>
    <w:rsid w:val="00F14E3F"/>
    <w:rsid w:val="00F14FED"/>
    <w:rsid w:val="00F16E77"/>
    <w:rsid w:val="00F171F8"/>
    <w:rsid w:val="00F22468"/>
    <w:rsid w:val="00F229E4"/>
    <w:rsid w:val="00F22C2F"/>
    <w:rsid w:val="00F22CD0"/>
    <w:rsid w:val="00F2331A"/>
    <w:rsid w:val="00F233CE"/>
    <w:rsid w:val="00F23900"/>
    <w:rsid w:val="00F23AE8"/>
    <w:rsid w:val="00F24829"/>
    <w:rsid w:val="00F27804"/>
    <w:rsid w:val="00F27EE8"/>
    <w:rsid w:val="00F311AB"/>
    <w:rsid w:val="00F31788"/>
    <w:rsid w:val="00F3268B"/>
    <w:rsid w:val="00F32C09"/>
    <w:rsid w:val="00F332A0"/>
    <w:rsid w:val="00F33EC0"/>
    <w:rsid w:val="00F356EA"/>
    <w:rsid w:val="00F35FB6"/>
    <w:rsid w:val="00F361E1"/>
    <w:rsid w:val="00F36513"/>
    <w:rsid w:val="00F36CCC"/>
    <w:rsid w:val="00F36E59"/>
    <w:rsid w:val="00F36F47"/>
    <w:rsid w:val="00F3749A"/>
    <w:rsid w:val="00F3787E"/>
    <w:rsid w:val="00F407DB"/>
    <w:rsid w:val="00F416D8"/>
    <w:rsid w:val="00F41BC9"/>
    <w:rsid w:val="00F41E1B"/>
    <w:rsid w:val="00F42316"/>
    <w:rsid w:val="00F42F10"/>
    <w:rsid w:val="00F439A8"/>
    <w:rsid w:val="00F43E18"/>
    <w:rsid w:val="00F4513A"/>
    <w:rsid w:val="00F454BF"/>
    <w:rsid w:val="00F45658"/>
    <w:rsid w:val="00F456D3"/>
    <w:rsid w:val="00F461EE"/>
    <w:rsid w:val="00F46F66"/>
    <w:rsid w:val="00F47770"/>
    <w:rsid w:val="00F47E73"/>
    <w:rsid w:val="00F506A6"/>
    <w:rsid w:val="00F50965"/>
    <w:rsid w:val="00F51D46"/>
    <w:rsid w:val="00F54A58"/>
    <w:rsid w:val="00F559CB"/>
    <w:rsid w:val="00F55F60"/>
    <w:rsid w:val="00F56CAF"/>
    <w:rsid w:val="00F57CBA"/>
    <w:rsid w:val="00F60F06"/>
    <w:rsid w:val="00F61533"/>
    <w:rsid w:val="00F61D2F"/>
    <w:rsid w:val="00F61DE1"/>
    <w:rsid w:val="00F621EF"/>
    <w:rsid w:val="00F62520"/>
    <w:rsid w:val="00F62E79"/>
    <w:rsid w:val="00F63023"/>
    <w:rsid w:val="00F63098"/>
    <w:rsid w:val="00F63447"/>
    <w:rsid w:val="00F63CFB"/>
    <w:rsid w:val="00F644C6"/>
    <w:rsid w:val="00F647E2"/>
    <w:rsid w:val="00F64A42"/>
    <w:rsid w:val="00F64DC9"/>
    <w:rsid w:val="00F64F0B"/>
    <w:rsid w:val="00F657C9"/>
    <w:rsid w:val="00F666CA"/>
    <w:rsid w:val="00F66CC6"/>
    <w:rsid w:val="00F66F68"/>
    <w:rsid w:val="00F67163"/>
    <w:rsid w:val="00F6718E"/>
    <w:rsid w:val="00F7033B"/>
    <w:rsid w:val="00F70369"/>
    <w:rsid w:val="00F70B20"/>
    <w:rsid w:val="00F716C8"/>
    <w:rsid w:val="00F72E11"/>
    <w:rsid w:val="00F73693"/>
    <w:rsid w:val="00F74346"/>
    <w:rsid w:val="00F74C37"/>
    <w:rsid w:val="00F75043"/>
    <w:rsid w:val="00F75675"/>
    <w:rsid w:val="00F76CDE"/>
    <w:rsid w:val="00F7703B"/>
    <w:rsid w:val="00F77A31"/>
    <w:rsid w:val="00F80306"/>
    <w:rsid w:val="00F80AAC"/>
    <w:rsid w:val="00F81A90"/>
    <w:rsid w:val="00F81E1E"/>
    <w:rsid w:val="00F82160"/>
    <w:rsid w:val="00F8223C"/>
    <w:rsid w:val="00F82659"/>
    <w:rsid w:val="00F83992"/>
    <w:rsid w:val="00F840F9"/>
    <w:rsid w:val="00F84B36"/>
    <w:rsid w:val="00F85C7A"/>
    <w:rsid w:val="00F8630A"/>
    <w:rsid w:val="00F86C78"/>
    <w:rsid w:val="00F87F52"/>
    <w:rsid w:val="00F92427"/>
    <w:rsid w:val="00F92DC2"/>
    <w:rsid w:val="00F93527"/>
    <w:rsid w:val="00F9434D"/>
    <w:rsid w:val="00F94B11"/>
    <w:rsid w:val="00F95553"/>
    <w:rsid w:val="00F9560B"/>
    <w:rsid w:val="00F96D61"/>
    <w:rsid w:val="00F971A5"/>
    <w:rsid w:val="00F97263"/>
    <w:rsid w:val="00F978B3"/>
    <w:rsid w:val="00F97C81"/>
    <w:rsid w:val="00FA14A5"/>
    <w:rsid w:val="00FA16F3"/>
    <w:rsid w:val="00FA173F"/>
    <w:rsid w:val="00FA191A"/>
    <w:rsid w:val="00FA277A"/>
    <w:rsid w:val="00FA3048"/>
    <w:rsid w:val="00FA3AD3"/>
    <w:rsid w:val="00FA4822"/>
    <w:rsid w:val="00FA48FF"/>
    <w:rsid w:val="00FA6B5B"/>
    <w:rsid w:val="00FA76CB"/>
    <w:rsid w:val="00FB025F"/>
    <w:rsid w:val="00FB062A"/>
    <w:rsid w:val="00FB0F91"/>
    <w:rsid w:val="00FB1582"/>
    <w:rsid w:val="00FB17CB"/>
    <w:rsid w:val="00FB2432"/>
    <w:rsid w:val="00FB2EC4"/>
    <w:rsid w:val="00FB347E"/>
    <w:rsid w:val="00FB39F9"/>
    <w:rsid w:val="00FB3ABF"/>
    <w:rsid w:val="00FB4621"/>
    <w:rsid w:val="00FB4D5E"/>
    <w:rsid w:val="00FB570F"/>
    <w:rsid w:val="00FB5D3A"/>
    <w:rsid w:val="00FB6D66"/>
    <w:rsid w:val="00FB74FD"/>
    <w:rsid w:val="00FC0580"/>
    <w:rsid w:val="00FC0F11"/>
    <w:rsid w:val="00FC1854"/>
    <w:rsid w:val="00FC195A"/>
    <w:rsid w:val="00FC49CB"/>
    <w:rsid w:val="00FC56E8"/>
    <w:rsid w:val="00FC5E35"/>
    <w:rsid w:val="00FC7B1E"/>
    <w:rsid w:val="00FC7C3E"/>
    <w:rsid w:val="00FD2D2B"/>
    <w:rsid w:val="00FD34D8"/>
    <w:rsid w:val="00FD359D"/>
    <w:rsid w:val="00FD3E42"/>
    <w:rsid w:val="00FD4525"/>
    <w:rsid w:val="00FD5225"/>
    <w:rsid w:val="00FD68AD"/>
    <w:rsid w:val="00FD74A4"/>
    <w:rsid w:val="00FE0240"/>
    <w:rsid w:val="00FE0561"/>
    <w:rsid w:val="00FE1F73"/>
    <w:rsid w:val="00FE247E"/>
    <w:rsid w:val="00FE2E2F"/>
    <w:rsid w:val="00FE3211"/>
    <w:rsid w:val="00FE3FB4"/>
    <w:rsid w:val="00FE4293"/>
    <w:rsid w:val="00FE5796"/>
    <w:rsid w:val="00FE6A7C"/>
    <w:rsid w:val="00FE6AD8"/>
    <w:rsid w:val="00FF002E"/>
    <w:rsid w:val="00FF14BD"/>
    <w:rsid w:val="00FF14F2"/>
    <w:rsid w:val="00FF301D"/>
    <w:rsid w:val="00FF4BD9"/>
    <w:rsid w:val="00FF69EC"/>
    <w:rsid w:val="00FF7301"/>
    <w:rsid w:val="00FF77CC"/>
    <w:rsid w:val="00FF7854"/>
    <w:rsid w:val="011A1D7F"/>
    <w:rsid w:val="01784A33"/>
    <w:rsid w:val="01BC14B0"/>
    <w:rsid w:val="0225C80B"/>
    <w:rsid w:val="024E2815"/>
    <w:rsid w:val="02C70E18"/>
    <w:rsid w:val="02F1A2FD"/>
    <w:rsid w:val="02F1B9F3"/>
    <w:rsid w:val="0389144D"/>
    <w:rsid w:val="044BBEB3"/>
    <w:rsid w:val="04677885"/>
    <w:rsid w:val="04D39E84"/>
    <w:rsid w:val="04F33858"/>
    <w:rsid w:val="056E9329"/>
    <w:rsid w:val="05C789DA"/>
    <w:rsid w:val="06D13D56"/>
    <w:rsid w:val="06DD0161"/>
    <w:rsid w:val="07967B12"/>
    <w:rsid w:val="0899E662"/>
    <w:rsid w:val="089A58B5"/>
    <w:rsid w:val="08F2F9F3"/>
    <w:rsid w:val="091FB040"/>
    <w:rsid w:val="0924D2ED"/>
    <w:rsid w:val="09598E6F"/>
    <w:rsid w:val="0998F010"/>
    <w:rsid w:val="09C6A53B"/>
    <w:rsid w:val="09E8C0C8"/>
    <w:rsid w:val="0A2B1413"/>
    <w:rsid w:val="0A433087"/>
    <w:rsid w:val="0AA1A808"/>
    <w:rsid w:val="0AA24E21"/>
    <w:rsid w:val="0AABD512"/>
    <w:rsid w:val="0BA06C82"/>
    <w:rsid w:val="0BD1E4B2"/>
    <w:rsid w:val="0BDD864A"/>
    <w:rsid w:val="0BFCD7EF"/>
    <w:rsid w:val="0CC13C62"/>
    <w:rsid w:val="0CE4EB43"/>
    <w:rsid w:val="0D00D33D"/>
    <w:rsid w:val="0D158A11"/>
    <w:rsid w:val="0D7C4A9F"/>
    <w:rsid w:val="0DDD22C7"/>
    <w:rsid w:val="0DE5DF80"/>
    <w:rsid w:val="0E9DBD84"/>
    <w:rsid w:val="0EB051A2"/>
    <w:rsid w:val="0EF3AA3A"/>
    <w:rsid w:val="0FEDF143"/>
    <w:rsid w:val="0FFD6C66"/>
    <w:rsid w:val="1043BDDC"/>
    <w:rsid w:val="10BC6599"/>
    <w:rsid w:val="10CB2A1A"/>
    <w:rsid w:val="1123544C"/>
    <w:rsid w:val="114E9878"/>
    <w:rsid w:val="119B57D0"/>
    <w:rsid w:val="11CE0460"/>
    <w:rsid w:val="11DC2B7A"/>
    <w:rsid w:val="11DC6DD0"/>
    <w:rsid w:val="11DDCE29"/>
    <w:rsid w:val="1201E01A"/>
    <w:rsid w:val="126D6260"/>
    <w:rsid w:val="12E5AC57"/>
    <w:rsid w:val="1319B17A"/>
    <w:rsid w:val="132CC58E"/>
    <w:rsid w:val="133F24E6"/>
    <w:rsid w:val="1351033C"/>
    <w:rsid w:val="13962B52"/>
    <w:rsid w:val="13E437A9"/>
    <w:rsid w:val="145A97E8"/>
    <w:rsid w:val="1493ADEB"/>
    <w:rsid w:val="1493F688"/>
    <w:rsid w:val="14D31BDF"/>
    <w:rsid w:val="14F28AE1"/>
    <w:rsid w:val="152108FC"/>
    <w:rsid w:val="1599C155"/>
    <w:rsid w:val="15DC221F"/>
    <w:rsid w:val="16000C47"/>
    <w:rsid w:val="16731D6D"/>
    <w:rsid w:val="16EAE35C"/>
    <w:rsid w:val="16F820BC"/>
    <w:rsid w:val="178CE711"/>
    <w:rsid w:val="180E9547"/>
    <w:rsid w:val="19334C83"/>
    <w:rsid w:val="1959C6FD"/>
    <w:rsid w:val="19B4D2D7"/>
    <w:rsid w:val="1A6A243B"/>
    <w:rsid w:val="1ADAB0F2"/>
    <w:rsid w:val="1B48F6F0"/>
    <w:rsid w:val="1B84DC2B"/>
    <w:rsid w:val="1B861684"/>
    <w:rsid w:val="1BBEDCA8"/>
    <w:rsid w:val="1BD4A9A9"/>
    <w:rsid w:val="1C32F2FD"/>
    <w:rsid w:val="1C66F84A"/>
    <w:rsid w:val="1C92018B"/>
    <w:rsid w:val="1CBCDA1F"/>
    <w:rsid w:val="1CF8D151"/>
    <w:rsid w:val="1D9D0815"/>
    <w:rsid w:val="1E299B3A"/>
    <w:rsid w:val="1E3ABA15"/>
    <w:rsid w:val="1E532592"/>
    <w:rsid w:val="1E9CCC03"/>
    <w:rsid w:val="1F3593D6"/>
    <w:rsid w:val="1F6E6519"/>
    <w:rsid w:val="1F72EED9"/>
    <w:rsid w:val="1F827675"/>
    <w:rsid w:val="1F9FDE83"/>
    <w:rsid w:val="20A3B5D5"/>
    <w:rsid w:val="20F43546"/>
    <w:rsid w:val="20F54464"/>
    <w:rsid w:val="21678344"/>
    <w:rsid w:val="21779401"/>
    <w:rsid w:val="21851390"/>
    <w:rsid w:val="21894D9A"/>
    <w:rsid w:val="219C7585"/>
    <w:rsid w:val="21A8311B"/>
    <w:rsid w:val="21AD73F8"/>
    <w:rsid w:val="21EFC83F"/>
    <w:rsid w:val="22489DB2"/>
    <w:rsid w:val="224A2406"/>
    <w:rsid w:val="2277984C"/>
    <w:rsid w:val="227A01CA"/>
    <w:rsid w:val="228D5AE1"/>
    <w:rsid w:val="2299D33C"/>
    <w:rsid w:val="22C1A433"/>
    <w:rsid w:val="233845E6"/>
    <w:rsid w:val="238157CF"/>
    <w:rsid w:val="239886A8"/>
    <w:rsid w:val="23AB591F"/>
    <w:rsid w:val="23B9CAFB"/>
    <w:rsid w:val="23DCAF6E"/>
    <w:rsid w:val="23E8C18B"/>
    <w:rsid w:val="244D8E33"/>
    <w:rsid w:val="24836A8C"/>
    <w:rsid w:val="255326AC"/>
    <w:rsid w:val="255F0B1A"/>
    <w:rsid w:val="2572863F"/>
    <w:rsid w:val="25AE6F7E"/>
    <w:rsid w:val="25AF8EDA"/>
    <w:rsid w:val="26287B90"/>
    <w:rsid w:val="26467F2C"/>
    <w:rsid w:val="268D8EB9"/>
    <w:rsid w:val="26C37F3C"/>
    <w:rsid w:val="276E9774"/>
    <w:rsid w:val="27750296"/>
    <w:rsid w:val="27F164F9"/>
    <w:rsid w:val="2814B78E"/>
    <w:rsid w:val="28353DEE"/>
    <w:rsid w:val="28356989"/>
    <w:rsid w:val="2864DEA2"/>
    <w:rsid w:val="29301A9E"/>
    <w:rsid w:val="2950B362"/>
    <w:rsid w:val="2959D9A7"/>
    <w:rsid w:val="299A503A"/>
    <w:rsid w:val="29C3F3D3"/>
    <w:rsid w:val="29CE6007"/>
    <w:rsid w:val="29D402E6"/>
    <w:rsid w:val="29D98A94"/>
    <w:rsid w:val="29DF6661"/>
    <w:rsid w:val="2A5E03FD"/>
    <w:rsid w:val="2A6B617D"/>
    <w:rsid w:val="2A89A514"/>
    <w:rsid w:val="2AC203E0"/>
    <w:rsid w:val="2AC52067"/>
    <w:rsid w:val="2B0858CE"/>
    <w:rsid w:val="2B756825"/>
    <w:rsid w:val="2B8DBA13"/>
    <w:rsid w:val="2BC2E90B"/>
    <w:rsid w:val="2BD761B7"/>
    <w:rsid w:val="2BF6104F"/>
    <w:rsid w:val="2C505FCF"/>
    <w:rsid w:val="2C95BE2C"/>
    <w:rsid w:val="2CAC8BDA"/>
    <w:rsid w:val="2D487DC5"/>
    <w:rsid w:val="2D56DE19"/>
    <w:rsid w:val="2DB45B97"/>
    <w:rsid w:val="2DDDD833"/>
    <w:rsid w:val="2E6B8DDB"/>
    <w:rsid w:val="2EA1793D"/>
    <w:rsid w:val="2EA4EF1A"/>
    <w:rsid w:val="2EA79ADC"/>
    <w:rsid w:val="2EFED27A"/>
    <w:rsid w:val="2F22B70A"/>
    <w:rsid w:val="2F301090"/>
    <w:rsid w:val="2F3142A7"/>
    <w:rsid w:val="2F717B35"/>
    <w:rsid w:val="2F772D72"/>
    <w:rsid w:val="2FD2BD27"/>
    <w:rsid w:val="30BBC8E7"/>
    <w:rsid w:val="31BD173A"/>
    <w:rsid w:val="32070EFF"/>
    <w:rsid w:val="323F92EF"/>
    <w:rsid w:val="3248B494"/>
    <w:rsid w:val="32712122"/>
    <w:rsid w:val="3275858F"/>
    <w:rsid w:val="328B92E0"/>
    <w:rsid w:val="32C9F11A"/>
    <w:rsid w:val="3302DA06"/>
    <w:rsid w:val="334272C6"/>
    <w:rsid w:val="3354B558"/>
    <w:rsid w:val="335B723E"/>
    <w:rsid w:val="33C583C8"/>
    <w:rsid w:val="33CC615B"/>
    <w:rsid w:val="343915B8"/>
    <w:rsid w:val="3496FE3F"/>
    <w:rsid w:val="35568A00"/>
    <w:rsid w:val="358EE0AD"/>
    <w:rsid w:val="35B6A7B7"/>
    <w:rsid w:val="35F09454"/>
    <w:rsid w:val="35F363EF"/>
    <w:rsid w:val="35FB917D"/>
    <w:rsid w:val="3616302E"/>
    <w:rsid w:val="3628AEEE"/>
    <w:rsid w:val="3632DD73"/>
    <w:rsid w:val="3634D8B2"/>
    <w:rsid w:val="365B383A"/>
    <w:rsid w:val="36ECBAFA"/>
    <w:rsid w:val="371BB83C"/>
    <w:rsid w:val="372ADA1E"/>
    <w:rsid w:val="37BDE55A"/>
    <w:rsid w:val="37CE60EF"/>
    <w:rsid w:val="37E8AC6D"/>
    <w:rsid w:val="37FB1C7B"/>
    <w:rsid w:val="383BDE41"/>
    <w:rsid w:val="3863D633"/>
    <w:rsid w:val="38F0FAF8"/>
    <w:rsid w:val="38F331AC"/>
    <w:rsid w:val="39378DA0"/>
    <w:rsid w:val="39560566"/>
    <w:rsid w:val="39593EE4"/>
    <w:rsid w:val="3967469D"/>
    <w:rsid w:val="39A859FF"/>
    <w:rsid w:val="3A8212C5"/>
    <w:rsid w:val="3AF0AC7B"/>
    <w:rsid w:val="3AFCB122"/>
    <w:rsid w:val="3B36A242"/>
    <w:rsid w:val="3B7EE926"/>
    <w:rsid w:val="3BC7F792"/>
    <w:rsid w:val="3C1ABEBF"/>
    <w:rsid w:val="3C368952"/>
    <w:rsid w:val="3C382987"/>
    <w:rsid w:val="3C484667"/>
    <w:rsid w:val="3C7287AB"/>
    <w:rsid w:val="3D0F0D14"/>
    <w:rsid w:val="3D4E7FDA"/>
    <w:rsid w:val="3D7F6837"/>
    <w:rsid w:val="3DB80E07"/>
    <w:rsid w:val="3DDB2416"/>
    <w:rsid w:val="3DE8C7AA"/>
    <w:rsid w:val="3E877D54"/>
    <w:rsid w:val="3EB4DDBD"/>
    <w:rsid w:val="3F0799AC"/>
    <w:rsid w:val="3F1C1FB6"/>
    <w:rsid w:val="3F21E747"/>
    <w:rsid w:val="3F5C1E14"/>
    <w:rsid w:val="3FF27B26"/>
    <w:rsid w:val="3FF4C252"/>
    <w:rsid w:val="40025816"/>
    <w:rsid w:val="40901B04"/>
    <w:rsid w:val="40C36A3D"/>
    <w:rsid w:val="40E25EB4"/>
    <w:rsid w:val="4168530D"/>
    <w:rsid w:val="41C071BB"/>
    <w:rsid w:val="41C64CE7"/>
    <w:rsid w:val="425407FB"/>
    <w:rsid w:val="42DC9795"/>
    <w:rsid w:val="432B5238"/>
    <w:rsid w:val="43B12C26"/>
    <w:rsid w:val="44119931"/>
    <w:rsid w:val="4423603D"/>
    <w:rsid w:val="444D168F"/>
    <w:rsid w:val="456D0DBC"/>
    <w:rsid w:val="458728E7"/>
    <w:rsid w:val="4591F282"/>
    <w:rsid w:val="46219CC8"/>
    <w:rsid w:val="463EA127"/>
    <w:rsid w:val="464D50BE"/>
    <w:rsid w:val="468E334F"/>
    <w:rsid w:val="47F1BC4D"/>
    <w:rsid w:val="480330DC"/>
    <w:rsid w:val="48431031"/>
    <w:rsid w:val="48C7D05D"/>
    <w:rsid w:val="48E00683"/>
    <w:rsid w:val="48F26DD9"/>
    <w:rsid w:val="48F57972"/>
    <w:rsid w:val="49046872"/>
    <w:rsid w:val="4921611A"/>
    <w:rsid w:val="49B4797D"/>
    <w:rsid w:val="49DF71E6"/>
    <w:rsid w:val="49E2A562"/>
    <w:rsid w:val="49F307BF"/>
    <w:rsid w:val="4A7E6A8C"/>
    <w:rsid w:val="4B28DA41"/>
    <w:rsid w:val="4B508B2B"/>
    <w:rsid w:val="4B59B848"/>
    <w:rsid w:val="4BFB7E47"/>
    <w:rsid w:val="4C3379F5"/>
    <w:rsid w:val="4C36583B"/>
    <w:rsid w:val="4C44144A"/>
    <w:rsid w:val="4C9A8951"/>
    <w:rsid w:val="4CC26367"/>
    <w:rsid w:val="4D15267E"/>
    <w:rsid w:val="4D4F71DA"/>
    <w:rsid w:val="4D7069E8"/>
    <w:rsid w:val="4DA5D9F0"/>
    <w:rsid w:val="4DED4A3D"/>
    <w:rsid w:val="4E23165F"/>
    <w:rsid w:val="4E322B2D"/>
    <w:rsid w:val="4ED06E3F"/>
    <w:rsid w:val="4EF19136"/>
    <w:rsid w:val="4F05C7F3"/>
    <w:rsid w:val="4F49ADFC"/>
    <w:rsid w:val="4FCC918C"/>
    <w:rsid w:val="4FE8CEA8"/>
    <w:rsid w:val="50102450"/>
    <w:rsid w:val="50251431"/>
    <w:rsid w:val="5071FD4C"/>
    <w:rsid w:val="51435387"/>
    <w:rsid w:val="516A9E82"/>
    <w:rsid w:val="5230CE78"/>
    <w:rsid w:val="52D4889D"/>
    <w:rsid w:val="52EEAF71"/>
    <w:rsid w:val="531CFB98"/>
    <w:rsid w:val="5395B0CF"/>
    <w:rsid w:val="54719B64"/>
    <w:rsid w:val="54BFA819"/>
    <w:rsid w:val="5543FA6E"/>
    <w:rsid w:val="55EE59B4"/>
    <w:rsid w:val="55F804A0"/>
    <w:rsid w:val="5625C48E"/>
    <w:rsid w:val="570AADA3"/>
    <w:rsid w:val="57269D4E"/>
    <w:rsid w:val="572BCE93"/>
    <w:rsid w:val="57F95AF8"/>
    <w:rsid w:val="57FB50AA"/>
    <w:rsid w:val="583AC3D6"/>
    <w:rsid w:val="58610039"/>
    <w:rsid w:val="588C62B7"/>
    <w:rsid w:val="596F3FDD"/>
    <w:rsid w:val="5983AA8D"/>
    <w:rsid w:val="5987F692"/>
    <w:rsid w:val="5990E05C"/>
    <w:rsid w:val="5A4EA776"/>
    <w:rsid w:val="5A61294C"/>
    <w:rsid w:val="5A92EA51"/>
    <w:rsid w:val="5B1F57F7"/>
    <w:rsid w:val="5B4B112E"/>
    <w:rsid w:val="5BFE84AC"/>
    <w:rsid w:val="5CD05B07"/>
    <w:rsid w:val="5D12DB01"/>
    <w:rsid w:val="5D144DB8"/>
    <w:rsid w:val="5D37147A"/>
    <w:rsid w:val="5D70DE39"/>
    <w:rsid w:val="5D862228"/>
    <w:rsid w:val="5D8C6D1B"/>
    <w:rsid w:val="5DEAB61F"/>
    <w:rsid w:val="5DFA47D5"/>
    <w:rsid w:val="5EB2AD94"/>
    <w:rsid w:val="5EB7DEDD"/>
    <w:rsid w:val="5EDFFD18"/>
    <w:rsid w:val="5FBB0ECA"/>
    <w:rsid w:val="601A4CEC"/>
    <w:rsid w:val="605C0044"/>
    <w:rsid w:val="606D714E"/>
    <w:rsid w:val="60888F42"/>
    <w:rsid w:val="60960124"/>
    <w:rsid w:val="60962419"/>
    <w:rsid w:val="60F4F956"/>
    <w:rsid w:val="613725E8"/>
    <w:rsid w:val="61972312"/>
    <w:rsid w:val="61AA9EA4"/>
    <w:rsid w:val="61F06175"/>
    <w:rsid w:val="6207FA12"/>
    <w:rsid w:val="620DC229"/>
    <w:rsid w:val="620E9C49"/>
    <w:rsid w:val="62831251"/>
    <w:rsid w:val="6284AC3D"/>
    <w:rsid w:val="62AD2AA4"/>
    <w:rsid w:val="63066F37"/>
    <w:rsid w:val="630BB2D8"/>
    <w:rsid w:val="63258449"/>
    <w:rsid w:val="632CD42B"/>
    <w:rsid w:val="6352C3FD"/>
    <w:rsid w:val="637ADF74"/>
    <w:rsid w:val="6394D4A3"/>
    <w:rsid w:val="63C8023F"/>
    <w:rsid w:val="63E52D7E"/>
    <w:rsid w:val="64339D90"/>
    <w:rsid w:val="64562E99"/>
    <w:rsid w:val="6484C68A"/>
    <w:rsid w:val="64C16277"/>
    <w:rsid w:val="650F6500"/>
    <w:rsid w:val="652B8864"/>
    <w:rsid w:val="6587255C"/>
    <w:rsid w:val="659C275C"/>
    <w:rsid w:val="660AB9C9"/>
    <w:rsid w:val="6648F092"/>
    <w:rsid w:val="6691CE12"/>
    <w:rsid w:val="66926EB8"/>
    <w:rsid w:val="66C8CD91"/>
    <w:rsid w:val="66E7BA70"/>
    <w:rsid w:val="66FC0842"/>
    <w:rsid w:val="6715FB5A"/>
    <w:rsid w:val="67A413D5"/>
    <w:rsid w:val="67AA8DAE"/>
    <w:rsid w:val="67CE6020"/>
    <w:rsid w:val="680222F4"/>
    <w:rsid w:val="6826AF62"/>
    <w:rsid w:val="6861321D"/>
    <w:rsid w:val="68E72E7D"/>
    <w:rsid w:val="6928FCA9"/>
    <w:rsid w:val="693FFBA2"/>
    <w:rsid w:val="69A75516"/>
    <w:rsid w:val="69B6DD4F"/>
    <w:rsid w:val="69B9637F"/>
    <w:rsid w:val="69DF42B3"/>
    <w:rsid w:val="6AB5C33D"/>
    <w:rsid w:val="6BCB94C7"/>
    <w:rsid w:val="6BFD77F2"/>
    <w:rsid w:val="6C210055"/>
    <w:rsid w:val="6C75CFBF"/>
    <w:rsid w:val="6C9195E5"/>
    <w:rsid w:val="6CAC6381"/>
    <w:rsid w:val="6D1DDE8D"/>
    <w:rsid w:val="6D438993"/>
    <w:rsid w:val="6E17BAD8"/>
    <w:rsid w:val="6E1939B9"/>
    <w:rsid w:val="6E1B5D77"/>
    <w:rsid w:val="6E3B90C6"/>
    <w:rsid w:val="6E402BDF"/>
    <w:rsid w:val="6E69BCAF"/>
    <w:rsid w:val="6E6C835B"/>
    <w:rsid w:val="6E720F65"/>
    <w:rsid w:val="6E8A3CE6"/>
    <w:rsid w:val="6EAA3684"/>
    <w:rsid w:val="6EB1BC6E"/>
    <w:rsid w:val="6EB1F085"/>
    <w:rsid w:val="6ED28FE5"/>
    <w:rsid w:val="6F25A298"/>
    <w:rsid w:val="6F5C2586"/>
    <w:rsid w:val="6FEFE0CF"/>
    <w:rsid w:val="7089D575"/>
    <w:rsid w:val="716EC845"/>
    <w:rsid w:val="71B20CA9"/>
    <w:rsid w:val="722BCE7F"/>
    <w:rsid w:val="72A1824F"/>
    <w:rsid w:val="72B955B5"/>
    <w:rsid w:val="72DEA3C5"/>
    <w:rsid w:val="73710DC9"/>
    <w:rsid w:val="738B5B41"/>
    <w:rsid w:val="73E6D2D4"/>
    <w:rsid w:val="742BC260"/>
    <w:rsid w:val="74B69F24"/>
    <w:rsid w:val="750B8912"/>
    <w:rsid w:val="750D1B9C"/>
    <w:rsid w:val="7550C440"/>
    <w:rsid w:val="7553C0FF"/>
    <w:rsid w:val="7584D968"/>
    <w:rsid w:val="75B3CCC6"/>
    <w:rsid w:val="760FBB2E"/>
    <w:rsid w:val="76614907"/>
    <w:rsid w:val="76D5B7FB"/>
    <w:rsid w:val="770677B0"/>
    <w:rsid w:val="771D9D35"/>
    <w:rsid w:val="77243299"/>
    <w:rsid w:val="77A43489"/>
    <w:rsid w:val="77AD0B59"/>
    <w:rsid w:val="77CA2BEA"/>
    <w:rsid w:val="77F97605"/>
    <w:rsid w:val="783E881D"/>
    <w:rsid w:val="7861CE6C"/>
    <w:rsid w:val="78B0667C"/>
    <w:rsid w:val="78EAB95C"/>
    <w:rsid w:val="791CE0C8"/>
    <w:rsid w:val="792E5958"/>
    <w:rsid w:val="793DD69F"/>
    <w:rsid w:val="7AD9C07C"/>
    <w:rsid w:val="7B9543DC"/>
    <w:rsid w:val="7C2F651E"/>
    <w:rsid w:val="7C9B612B"/>
    <w:rsid w:val="7CFD0D46"/>
    <w:rsid w:val="7D3B9542"/>
    <w:rsid w:val="7DAFAA23"/>
    <w:rsid w:val="7DB53E6D"/>
    <w:rsid w:val="7DFF4BE0"/>
    <w:rsid w:val="7E51B8EE"/>
    <w:rsid w:val="7E77F08C"/>
    <w:rsid w:val="7E8D7DD6"/>
    <w:rsid w:val="7ECC0606"/>
    <w:rsid w:val="7EE47137"/>
    <w:rsid w:val="7EEF1EA8"/>
    <w:rsid w:val="7F458604"/>
    <w:rsid w:val="7F5839CC"/>
    <w:rsid w:val="7F9223AF"/>
    <w:rsid w:val="7FBB9B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89A91"/>
  <w15:chartTrackingRefBased/>
  <w15:docId w15:val="{C9721B76-35ED-4A33-9DB5-ECC04B250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005"/>
    <w:pPr>
      <w:jc w:val="both"/>
    </w:pPr>
  </w:style>
  <w:style w:type="paragraph" w:styleId="Heading1">
    <w:name w:val="heading 1"/>
    <w:basedOn w:val="Normal"/>
    <w:next w:val="Normal"/>
    <w:link w:val="Heading1Char"/>
    <w:uiPriority w:val="9"/>
    <w:qFormat/>
    <w:rsid w:val="007308A4"/>
    <w:pPr>
      <w:keepNext/>
      <w:keepLines/>
      <w:spacing w:before="480" w:after="20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7308A4"/>
    <w:pPr>
      <w:keepNext/>
      <w:keepLines/>
      <w:spacing w:before="160" w:after="80"/>
      <w:jc w:val="left"/>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308A4"/>
    <w:pPr>
      <w:keepNext/>
      <w:keepLines/>
      <w:spacing w:before="160" w:after="80"/>
      <w:jc w:val="left"/>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7308A4"/>
    <w:pPr>
      <w:keepNext/>
      <w:keepLines/>
      <w:spacing w:before="20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91431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1431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1431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1431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1431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CFC"/>
    <w:rPr>
      <w:rFonts w:eastAsiaTheme="majorEastAsia" w:cstheme="majorBidi"/>
      <w:b/>
      <w:sz w:val="28"/>
      <w:szCs w:val="40"/>
    </w:rPr>
  </w:style>
  <w:style w:type="character" w:customStyle="1" w:styleId="Heading2Char">
    <w:name w:val="Heading 2 Char"/>
    <w:basedOn w:val="DefaultParagraphFont"/>
    <w:link w:val="Heading2"/>
    <w:uiPriority w:val="9"/>
    <w:rsid w:val="00E32653"/>
    <w:rPr>
      <w:rFonts w:eastAsiaTheme="majorEastAsia" w:cstheme="majorBidi"/>
      <w:b/>
      <w:szCs w:val="32"/>
    </w:rPr>
  </w:style>
  <w:style w:type="character" w:customStyle="1" w:styleId="Heading3Char">
    <w:name w:val="Heading 3 Char"/>
    <w:basedOn w:val="DefaultParagraphFont"/>
    <w:link w:val="Heading3"/>
    <w:uiPriority w:val="9"/>
    <w:rsid w:val="00E32653"/>
    <w:rPr>
      <w:rFonts w:eastAsiaTheme="majorEastAsia" w:cstheme="majorBidi"/>
      <w:b/>
      <w:i/>
      <w:szCs w:val="28"/>
    </w:rPr>
  </w:style>
  <w:style w:type="character" w:customStyle="1" w:styleId="Heading4Char">
    <w:name w:val="Heading 4 Char"/>
    <w:basedOn w:val="DefaultParagraphFont"/>
    <w:link w:val="Heading4"/>
    <w:uiPriority w:val="9"/>
    <w:rsid w:val="004252DE"/>
    <w:rPr>
      <w:rFonts w:eastAsiaTheme="majorEastAsia" w:cstheme="majorBidi"/>
      <w:b/>
      <w:i/>
      <w:iCs/>
    </w:rPr>
  </w:style>
  <w:style w:type="character" w:customStyle="1" w:styleId="Heading5Char">
    <w:name w:val="Heading 5 Char"/>
    <w:basedOn w:val="DefaultParagraphFont"/>
    <w:link w:val="Heading5"/>
    <w:uiPriority w:val="9"/>
    <w:semiHidden/>
    <w:rsid w:val="00914318"/>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1431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1431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1431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14318"/>
    <w:rPr>
      <w:rFonts w:asciiTheme="minorHAnsi" w:eastAsiaTheme="majorEastAsia" w:hAnsiTheme="minorHAnsi" w:cstheme="majorBidi"/>
      <w:color w:val="272727" w:themeColor="text1" w:themeTint="D8"/>
    </w:rPr>
  </w:style>
  <w:style w:type="paragraph" w:styleId="Title">
    <w:name w:val="Title"/>
    <w:aliases w:val="Heading3"/>
    <w:basedOn w:val="Heading3"/>
    <w:next w:val="Normal"/>
    <w:link w:val="TitleChar"/>
    <w:uiPriority w:val="10"/>
    <w:qFormat/>
    <w:rsid w:val="00F12FA3"/>
    <w:pPr>
      <w:spacing w:line="240" w:lineRule="auto"/>
      <w:contextualSpacing/>
    </w:pPr>
    <w:rPr>
      <w:b w:val="0"/>
      <w:i w:val="0"/>
      <w:spacing w:val="-10"/>
      <w:kern w:val="28"/>
      <w:szCs w:val="56"/>
    </w:rPr>
  </w:style>
  <w:style w:type="character" w:customStyle="1" w:styleId="TitleChar">
    <w:name w:val="Title Char"/>
    <w:aliases w:val="Heading3 Char"/>
    <w:basedOn w:val="DefaultParagraphFont"/>
    <w:link w:val="Title"/>
    <w:uiPriority w:val="10"/>
    <w:rsid w:val="00F12FA3"/>
    <w:rPr>
      <w:rFonts w:eastAsiaTheme="majorEastAsia" w:cstheme="majorBidi"/>
      <w:b/>
      <w:i/>
      <w:spacing w:val="-10"/>
      <w:kern w:val="28"/>
      <w:sz w:val="28"/>
      <w:szCs w:val="56"/>
    </w:rPr>
  </w:style>
  <w:style w:type="paragraph" w:styleId="Subtitle">
    <w:name w:val="Subtitle"/>
    <w:basedOn w:val="Normal"/>
    <w:next w:val="Normal"/>
    <w:link w:val="SubtitleChar"/>
    <w:uiPriority w:val="11"/>
    <w:qFormat/>
    <w:rsid w:val="0091431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431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14318"/>
    <w:pPr>
      <w:spacing w:before="160"/>
      <w:jc w:val="center"/>
    </w:pPr>
    <w:rPr>
      <w:i/>
      <w:iCs/>
      <w:color w:val="404040" w:themeColor="text1" w:themeTint="BF"/>
    </w:rPr>
  </w:style>
  <w:style w:type="character" w:customStyle="1" w:styleId="QuoteChar">
    <w:name w:val="Quote Char"/>
    <w:basedOn w:val="DefaultParagraphFont"/>
    <w:link w:val="Quote"/>
    <w:uiPriority w:val="29"/>
    <w:rsid w:val="00914318"/>
    <w:rPr>
      <w:i/>
      <w:iCs/>
      <w:color w:val="404040" w:themeColor="text1" w:themeTint="BF"/>
    </w:rPr>
  </w:style>
  <w:style w:type="paragraph" w:styleId="ListParagraph">
    <w:name w:val="List Paragraph"/>
    <w:basedOn w:val="Normal"/>
    <w:uiPriority w:val="34"/>
    <w:qFormat/>
    <w:rsid w:val="00914318"/>
    <w:pPr>
      <w:ind w:left="720"/>
      <w:contextualSpacing/>
    </w:pPr>
  </w:style>
  <w:style w:type="character" w:styleId="IntenseEmphasis">
    <w:name w:val="Intense Emphasis"/>
    <w:basedOn w:val="DefaultParagraphFont"/>
    <w:uiPriority w:val="21"/>
    <w:qFormat/>
    <w:rsid w:val="00914318"/>
    <w:rPr>
      <w:i/>
      <w:iCs/>
      <w:color w:val="0F4761" w:themeColor="accent1" w:themeShade="BF"/>
    </w:rPr>
  </w:style>
  <w:style w:type="paragraph" w:styleId="IntenseQuote">
    <w:name w:val="Intense Quote"/>
    <w:basedOn w:val="Normal"/>
    <w:next w:val="Normal"/>
    <w:link w:val="IntenseQuoteChar"/>
    <w:uiPriority w:val="30"/>
    <w:qFormat/>
    <w:rsid w:val="009143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4318"/>
    <w:rPr>
      <w:i/>
      <w:iCs/>
      <w:color w:val="0F4761" w:themeColor="accent1" w:themeShade="BF"/>
    </w:rPr>
  </w:style>
  <w:style w:type="character" w:styleId="IntenseReference">
    <w:name w:val="Intense Reference"/>
    <w:basedOn w:val="DefaultParagraphFont"/>
    <w:uiPriority w:val="32"/>
    <w:qFormat/>
    <w:rsid w:val="00914318"/>
    <w:rPr>
      <w:b/>
      <w:bCs/>
      <w:smallCaps/>
      <w:color w:val="0F4761" w:themeColor="accent1" w:themeShade="BF"/>
      <w:spacing w:val="5"/>
    </w:rPr>
  </w:style>
  <w:style w:type="table" w:styleId="TableGrid">
    <w:name w:val="Table Grid"/>
    <w:basedOn w:val="TableNormal"/>
    <w:uiPriority w:val="39"/>
    <w:rsid w:val="004200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25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540"/>
  </w:style>
  <w:style w:type="paragraph" w:styleId="Footer">
    <w:name w:val="footer"/>
    <w:basedOn w:val="Normal"/>
    <w:link w:val="FooterChar"/>
    <w:uiPriority w:val="99"/>
    <w:unhideWhenUsed/>
    <w:rsid w:val="00802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540"/>
  </w:style>
  <w:style w:type="character" w:customStyle="1" w:styleId="fontstyle01">
    <w:name w:val="fontstyle01"/>
    <w:basedOn w:val="DefaultParagraphFont"/>
    <w:rsid w:val="00D94BC5"/>
    <w:rPr>
      <w:rFonts w:ascii="TimesNewRomanPS-BoldItalicMT" w:hAnsi="TimesNewRomanPS-BoldItalicMT" w:hint="default"/>
      <w:b/>
      <w:bCs/>
      <w:i/>
      <w:iCs/>
      <w:color w:val="000000"/>
      <w:sz w:val="26"/>
      <w:szCs w:val="26"/>
    </w:rPr>
  </w:style>
  <w:style w:type="paragraph" w:styleId="NoSpacing">
    <w:name w:val="No Spacing"/>
    <w:link w:val="NoSpacingChar"/>
    <w:uiPriority w:val="1"/>
    <w:qFormat/>
    <w:rsid w:val="00BA0672"/>
    <w:pPr>
      <w:spacing w:after="0" w:line="240" w:lineRule="auto"/>
    </w:pPr>
    <w:rPr>
      <w:rFonts w:asciiTheme="minorHAnsi" w:eastAsiaTheme="minorEastAsia" w:hAnsiTheme="minorHAnsi" w:cstheme="minorBidi"/>
      <w:kern w:val="0"/>
      <w:sz w:val="22"/>
      <w:szCs w:val="22"/>
      <w14:ligatures w14:val="none"/>
    </w:rPr>
  </w:style>
  <w:style w:type="character" w:customStyle="1" w:styleId="NoSpacingChar">
    <w:name w:val="No Spacing Char"/>
    <w:basedOn w:val="DefaultParagraphFont"/>
    <w:link w:val="NoSpacing"/>
    <w:uiPriority w:val="1"/>
    <w:rsid w:val="00BA0672"/>
    <w:rPr>
      <w:rFonts w:asciiTheme="minorHAnsi" w:eastAsiaTheme="minorEastAsia" w:hAnsiTheme="minorHAnsi" w:cstheme="minorBidi"/>
      <w:kern w:val="0"/>
      <w:sz w:val="22"/>
      <w:szCs w:val="22"/>
      <w14:ligatures w14:val="none"/>
    </w:rPr>
  </w:style>
  <w:style w:type="paragraph" w:styleId="TOCHeading">
    <w:name w:val="TOC Heading"/>
    <w:basedOn w:val="Heading1"/>
    <w:next w:val="Normal"/>
    <w:uiPriority w:val="39"/>
    <w:unhideWhenUsed/>
    <w:qFormat/>
    <w:rsid w:val="00646F88"/>
    <w:pPr>
      <w:spacing w:before="240" w:after="0"/>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1A4D5F"/>
    <w:pPr>
      <w:tabs>
        <w:tab w:val="right" w:leader="dot" w:pos="9350"/>
      </w:tabs>
      <w:spacing w:after="100" w:line="360" w:lineRule="auto"/>
    </w:pPr>
    <w:rPr>
      <w:b/>
      <w:bCs/>
      <w:noProof/>
      <w:lang w:val="vi-VN"/>
    </w:rPr>
  </w:style>
  <w:style w:type="character" w:styleId="Hyperlink">
    <w:name w:val="Hyperlink"/>
    <w:basedOn w:val="DefaultParagraphFont"/>
    <w:uiPriority w:val="99"/>
    <w:unhideWhenUsed/>
    <w:rsid w:val="00646F88"/>
    <w:rPr>
      <w:color w:val="467886" w:themeColor="hyperlink"/>
      <w:u w:val="single"/>
    </w:rPr>
  </w:style>
  <w:style w:type="paragraph" w:styleId="TOC2">
    <w:name w:val="toc 2"/>
    <w:basedOn w:val="Normal"/>
    <w:next w:val="Normal"/>
    <w:autoRedefine/>
    <w:uiPriority w:val="39"/>
    <w:unhideWhenUsed/>
    <w:rsid w:val="009D0679"/>
    <w:pPr>
      <w:spacing w:after="100"/>
      <w:ind w:left="220"/>
      <w:jc w:val="left"/>
    </w:pPr>
    <w:rPr>
      <w:rFonts w:asciiTheme="minorHAnsi" w:eastAsiaTheme="minorEastAsia" w:hAnsiTheme="minorHAnsi"/>
      <w:kern w:val="0"/>
      <w:sz w:val="22"/>
      <w:szCs w:val="22"/>
      <w14:ligatures w14:val="none"/>
    </w:rPr>
  </w:style>
  <w:style w:type="paragraph" w:styleId="TOC3">
    <w:name w:val="toc 3"/>
    <w:basedOn w:val="Normal"/>
    <w:next w:val="Normal"/>
    <w:autoRedefine/>
    <w:uiPriority w:val="39"/>
    <w:unhideWhenUsed/>
    <w:rsid w:val="009D0679"/>
    <w:pPr>
      <w:spacing w:after="100"/>
      <w:ind w:left="440"/>
      <w:jc w:val="left"/>
    </w:pPr>
    <w:rPr>
      <w:rFonts w:asciiTheme="minorHAnsi" w:eastAsiaTheme="minorEastAsia" w:hAnsiTheme="minorHAnsi"/>
      <w:kern w:val="0"/>
      <w:sz w:val="22"/>
      <w:szCs w:val="22"/>
      <w14:ligatures w14:val="none"/>
    </w:rPr>
  </w:style>
  <w:style w:type="character" w:styleId="Strong">
    <w:name w:val="Strong"/>
    <w:basedOn w:val="DefaultParagraphFont"/>
    <w:uiPriority w:val="22"/>
    <w:qFormat/>
    <w:rsid w:val="00C93177"/>
    <w:rPr>
      <w:b/>
      <w:bCs/>
    </w:rPr>
  </w:style>
  <w:style w:type="character" w:styleId="UnresolvedMention">
    <w:name w:val="Unresolved Mention"/>
    <w:basedOn w:val="DefaultParagraphFont"/>
    <w:uiPriority w:val="99"/>
    <w:semiHidden/>
    <w:unhideWhenUsed/>
    <w:rsid w:val="0063311E"/>
    <w:rPr>
      <w:color w:val="605E5C"/>
      <w:shd w:val="clear" w:color="auto" w:fill="E1DFDD"/>
    </w:rPr>
  </w:style>
  <w:style w:type="character" w:styleId="FollowedHyperlink">
    <w:name w:val="FollowedHyperlink"/>
    <w:basedOn w:val="DefaultParagraphFont"/>
    <w:uiPriority w:val="99"/>
    <w:semiHidden/>
    <w:unhideWhenUsed/>
    <w:rsid w:val="008C1FDD"/>
    <w:rPr>
      <w:color w:val="96607D" w:themeColor="followedHyperlink"/>
      <w:u w:val="single"/>
    </w:rPr>
  </w:style>
  <w:style w:type="paragraph" w:styleId="NormalWeb">
    <w:name w:val="Normal (Web)"/>
    <w:basedOn w:val="Normal"/>
    <w:uiPriority w:val="99"/>
    <w:semiHidden/>
    <w:unhideWhenUsed/>
    <w:rsid w:val="00AA2A11"/>
    <w:rPr>
      <w:sz w:val="24"/>
      <w:szCs w:val="24"/>
    </w:rPr>
  </w:style>
  <w:style w:type="paragraph" w:styleId="Caption">
    <w:name w:val="caption"/>
    <w:basedOn w:val="Normal"/>
    <w:next w:val="Normal"/>
    <w:uiPriority w:val="35"/>
    <w:unhideWhenUsed/>
    <w:qFormat/>
    <w:rsid w:val="00AE3172"/>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10EFF"/>
    <w:pPr>
      <w:spacing w:after="0"/>
    </w:pPr>
  </w:style>
  <w:style w:type="character" w:styleId="EndnoteReference">
    <w:name w:val="endnote reference"/>
    <w:basedOn w:val="DefaultParagraphFont"/>
    <w:uiPriority w:val="99"/>
    <w:semiHidden/>
    <w:unhideWhenUsed/>
    <w:rsid w:val="00C32139"/>
    <w:rPr>
      <w:vertAlign w:val="superscript"/>
    </w:rPr>
  </w:style>
  <w:style w:type="character" w:customStyle="1" w:styleId="EndnoteTextChar">
    <w:name w:val="Endnote Text Char"/>
    <w:basedOn w:val="DefaultParagraphFont"/>
    <w:link w:val="EndnoteText"/>
    <w:uiPriority w:val="99"/>
    <w:semiHidden/>
    <w:rsid w:val="00C32139"/>
    <w:rPr>
      <w:sz w:val="20"/>
      <w:szCs w:val="20"/>
    </w:rPr>
  </w:style>
  <w:style w:type="paragraph" w:styleId="EndnoteText">
    <w:name w:val="endnote text"/>
    <w:basedOn w:val="Normal"/>
    <w:link w:val="EndnoteTextChar"/>
    <w:uiPriority w:val="99"/>
    <w:semiHidden/>
    <w:unhideWhenUsed/>
    <w:rsid w:val="00C32139"/>
    <w:pPr>
      <w:spacing w:after="0" w:line="240" w:lineRule="auto"/>
    </w:pPr>
    <w:rPr>
      <w:sz w:val="20"/>
      <w:szCs w:val="20"/>
    </w:rPr>
  </w:style>
  <w:style w:type="character" w:customStyle="1" w:styleId="EndnoteTextChar1">
    <w:name w:val="Endnote Text Char1"/>
    <w:basedOn w:val="DefaultParagraphFont"/>
    <w:uiPriority w:val="99"/>
    <w:semiHidden/>
    <w:rsid w:val="00C32139"/>
    <w:rPr>
      <w:sz w:val="20"/>
      <w:szCs w:val="20"/>
    </w:rPr>
  </w:style>
  <w:style w:type="paragraph" w:styleId="TOC4">
    <w:name w:val="toc 4"/>
    <w:basedOn w:val="Normal"/>
    <w:next w:val="Normal"/>
    <w:autoRedefine/>
    <w:uiPriority w:val="39"/>
    <w:unhideWhenUsed/>
    <w:rsid w:val="0088537C"/>
    <w:pPr>
      <w:spacing w:after="100"/>
      <w:ind w:left="780"/>
    </w:pPr>
  </w:style>
  <w:style w:type="character" w:styleId="FootnoteReference">
    <w:name w:val="footnote reference"/>
    <w:basedOn w:val="DefaultParagraphFont"/>
    <w:uiPriority w:val="99"/>
    <w:semiHidden/>
    <w:unhideWhenUsed/>
    <w:rsid w:val="006816D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822147">
      <w:bodyDiv w:val="1"/>
      <w:marLeft w:val="0"/>
      <w:marRight w:val="0"/>
      <w:marTop w:val="0"/>
      <w:marBottom w:val="0"/>
      <w:divBdr>
        <w:top w:val="none" w:sz="0" w:space="0" w:color="auto"/>
        <w:left w:val="none" w:sz="0" w:space="0" w:color="auto"/>
        <w:bottom w:val="none" w:sz="0" w:space="0" w:color="auto"/>
        <w:right w:val="none" w:sz="0" w:space="0" w:color="auto"/>
      </w:divBdr>
    </w:div>
    <w:div w:id="45184845">
      <w:bodyDiv w:val="1"/>
      <w:marLeft w:val="0"/>
      <w:marRight w:val="0"/>
      <w:marTop w:val="0"/>
      <w:marBottom w:val="0"/>
      <w:divBdr>
        <w:top w:val="none" w:sz="0" w:space="0" w:color="auto"/>
        <w:left w:val="none" w:sz="0" w:space="0" w:color="auto"/>
        <w:bottom w:val="none" w:sz="0" w:space="0" w:color="auto"/>
        <w:right w:val="none" w:sz="0" w:space="0" w:color="auto"/>
      </w:divBdr>
    </w:div>
    <w:div w:id="227813574">
      <w:bodyDiv w:val="1"/>
      <w:marLeft w:val="0"/>
      <w:marRight w:val="0"/>
      <w:marTop w:val="0"/>
      <w:marBottom w:val="0"/>
      <w:divBdr>
        <w:top w:val="none" w:sz="0" w:space="0" w:color="auto"/>
        <w:left w:val="none" w:sz="0" w:space="0" w:color="auto"/>
        <w:bottom w:val="none" w:sz="0" w:space="0" w:color="auto"/>
        <w:right w:val="none" w:sz="0" w:space="0" w:color="auto"/>
      </w:divBdr>
    </w:div>
    <w:div w:id="247815019">
      <w:bodyDiv w:val="1"/>
      <w:marLeft w:val="0"/>
      <w:marRight w:val="0"/>
      <w:marTop w:val="0"/>
      <w:marBottom w:val="0"/>
      <w:divBdr>
        <w:top w:val="none" w:sz="0" w:space="0" w:color="auto"/>
        <w:left w:val="none" w:sz="0" w:space="0" w:color="auto"/>
        <w:bottom w:val="none" w:sz="0" w:space="0" w:color="auto"/>
        <w:right w:val="none" w:sz="0" w:space="0" w:color="auto"/>
      </w:divBdr>
    </w:div>
    <w:div w:id="298150735">
      <w:bodyDiv w:val="1"/>
      <w:marLeft w:val="0"/>
      <w:marRight w:val="0"/>
      <w:marTop w:val="0"/>
      <w:marBottom w:val="0"/>
      <w:divBdr>
        <w:top w:val="none" w:sz="0" w:space="0" w:color="auto"/>
        <w:left w:val="none" w:sz="0" w:space="0" w:color="auto"/>
        <w:bottom w:val="none" w:sz="0" w:space="0" w:color="auto"/>
        <w:right w:val="none" w:sz="0" w:space="0" w:color="auto"/>
      </w:divBdr>
    </w:div>
    <w:div w:id="350569198">
      <w:bodyDiv w:val="1"/>
      <w:marLeft w:val="0"/>
      <w:marRight w:val="0"/>
      <w:marTop w:val="0"/>
      <w:marBottom w:val="0"/>
      <w:divBdr>
        <w:top w:val="none" w:sz="0" w:space="0" w:color="auto"/>
        <w:left w:val="none" w:sz="0" w:space="0" w:color="auto"/>
        <w:bottom w:val="none" w:sz="0" w:space="0" w:color="auto"/>
        <w:right w:val="none" w:sz="0" w:space="0" w:color="auto"/>
      </w:divBdr>
    </w:div>
    <w:div w:id="395515204">
      <w:bodyDiv w:val="1"/>
      <w:marLeft w:val="0"/>
      <w:marRight w:val="0"/>
      <w:marTop w:val="0"/>
      <w:marBottom w:val="0"/>
      <w:divBdr>
        <w:top w:val="none" w:sz="0" w:space="0" w:color="auto"/>
        <w:left w:val="none" w:sz="0" w:space="0" w:color="auto"/>
        <w:bottom w:val="none" w:sz="0" w:space="0" w:color="auto"/>
        <w:right w:val="none" w:sz="0" w:space="0" w:color="auto"/>
      </w:divBdr>
    </w:div>
    <w:div w:id="495000259">
      <w:bodyDiv w:val="1"/>
      <w:marLeft w:val="0"/>
      <w:marRight w:val="0"/>
      <w:marTop w:val="0"/>
      <w:marBottom w:val="0"/>
      <w:divBdr>
        <w:top w:val="none" w:sz="0" w:space="0" w:color="auto"/>
        <w:left w:val="none" w:sz="0" w:space="0" w:color="auto"/>
        <w:bottom w:val="none" w:sz="0" w:space="0" w:color="auto"/>
        <w:right w:val="none" w:sz="0" w:space="0" w:color="auto"/>
      </w:divBdr>
    </w:div>
    <w:div w:id="596644692">
      <w:bodyDiv w:val="1"/>
      <w:marLeft w:val="0"/>
      <w:marRight w:val="0"/>
      <w:marTop w:val="0"/>
      <w:marBottom w:val="0"/>
      <w:divBdr>
        <w:top w:val="none" w:sz="0" w:space="0" w:color="auto"/>
        <w:left w:val="none" w:sz="0" w:space="0" w:color="auto"/>
        <w:bottom w:val="none" w:sz="0" w:space="0" w:color="auto"/>
        <w:right w:val="none" w:sz="0" w:space="0" w:color="auto"/>
      </w:divBdr>
    </w:div>
    <w:div w:id="846021561">
      <w:bodyDiv w:val="1"/>
      <w:marLeft w:val="0"/>
      <w:marRight w:val="0"/>
      <w:marTop w:val="0"/>
      <w:marBottom w:val="0"/>
      <w:divBdr>
        <w:top w:val="none" w:sz="0" w:space="0" w:color="auto"/>
        <w:left w:val="none" w:sz="0" w:space="0" w:color="auto"/>
        <w:bottom w:val="none" w:sz="0" w:space="0" w:color="auto"/>
        <w:right w:val="none" w:sz="0" w:space="0" w:color="auto"/>
      </w:divBdr>
    </w:div>
    <w:div w:id="905409642">
      <w:bodyDiv w:val="1"/>
      <w:marLeft w:val="0"/>
      <w:marRight w:val="0"/>
      <w:marTop w:val="0"/>
      <w:marBottom w:val="0"/>
      <w:divBdr>
        <w:top w:val="none" w:sz="0" w:space="0" w:color="auto"/>
        <w:left w:val="none" w:sz="0" w:space="0" w:color="auto"/>
        <w:bottom w:val="none" w:sz="0" w:space="0" w:color="auto"/>
        <w:right w:val="none" w:sz="0" w:space="0" w:color="auto"/>
      </w:divBdr>
    </w:div>
    <w:div w:id="944309849">
      <w:bodyDiv w:val="1"/>
      <w:marLeft w:val="0"/>
      <w:marRight w:val="0"/>
      <w:marTop w:val="0"/>
      <w:marBottom w:val="0"/>
      <w:divBdr>
        <w:top w:val="none" w:sz="0" w:space="0" w:color="auto"/>
        <w:left w:val="none" w:sz="0" w:space="0" w:color="auto"/>
        <w:bottom w:val="none" w:sz="0" w:space="0" w:color="auto"/>
        <w:right w:val="none" w:sz="0" w:space="0" w:color="auto"/>
      </w:divBdr>
      <w:divsChild>
        <w:div w:id="1731155232">
          <w:marLeft w:val="0"/>
          <w:marRight w:val="0"/>
          <w:marTop w:val="0"/>
          <w:marBottom w:val="0"/>
          <w:divBdr>
            <w:top w:val="none" w:sz="0" w:space="0" w:color="auto"/>
            <w:left w:val="none" w:sz="0" w:space="0" w:color="auto"/>
            <w:bottom w:val="none" w:sz="0" w:space="0" w:color="auto"/>
            <w:right w:val="none" w:sz="0" w:space="0" w:color="auto"/>
          </w:divBdr>
          <w:divsChild>
            <w:div w:id="748650494">
              <w:marLeft w:val="0"/>
              <w:marRight w:val="0"/>
              <w:marTop w:val="0"/>
              <w:marBottom w:val="0"/>
              <w:divBdr>
                <w:top w:val="single" w:sz="24" w:space="6" w:color="auto"/>
                <w:left w:val="single" w:sz="24" w:space="9" w:color="auto"/>
                <w:bottom w:val="single" w:sz="24" w:space="6" w:color="auto"/>
                <w:right w:val="single" w:sz="24" w:space="9" w:color="auto"/>
              </w:divBdr>
              <w:divsChild>
                <w:div w:id="129730159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086724972">
      <w:bodyDiv w:val="1"/>
      <w:marLeft w:val="0"/>
      <w:marRight w:val="0"/>
      <w:marTop w:val="0"/>
      <w:marBottom w:val="0"/>
      <w:divBdr>
        <w:top w:val="none" w:sz="0" w:space="0" w:color="auto"/>
        <w:left w:val="none" w:sz="0" w:space="0" w:color="auto"/>
        <w:bottom w:val="none" w:sz="0" w:space="0" w:color="auto"/>
        <w:right w:val="none" w:sz="0" w:space="0" w:color="auto"/>
      </w:divBdr>
    </w:div>
    <w:div w:id="1097020592">
      <w:bodyDiv w:val="1"/>
      <w:marLeft w:val="0"/>
      <w:marRight w:val="0"/>
      <w:marTop w:val="0"/>
      <w:marBottom w:val="0"/>
      <w:divBdr>
        <w:top w:val="none" w:sz="0" w:space="0" w:color="auto"/>
        <w:left w:val="none" w:sz="0" w:space="0" w:color="auto"/>
        <w:bottom w:val="none" w:sz="0" w:space="0" w:color="auto"/>
        <w:right w:val="none" w:sz="0" w:space="0" w:color="auto"/>
      </w:divBdr>
    </w:div>
    <w:div w:id="1142583050">
      <w:bodyDiv w:val="1"/>
      <w:marLeft w:val="0"/>
      <w:marRight w:val="0"/>
      <w:marTop w:val="0"/>
      <w:marBottom w:val="0"/>
      <w:divBdr>
        <w:top w:val="none" w:sz="0" w:space="0" w:color="auto"/>
        <w:left w:val="none" w:sz="0" w:space="0" w:color="auto"/>
        <w:bottom w:val="none" w:sz="0" w:space="0" w:color="auto"/>
        <w:right w:val="none" w:sz="0" w:space="0" w:color="auto"/>
      </w:divBdr>
    </w:div>
    <w:div w:id="1150437275">
      <w:bodyDiv w:val="1"/>
      <w:marLeft w:val="0"/>
      <w:marRight w:val="0"/>
      <w:marTop w:val="0"/>
      <w:marBottom w:val="0"/>
      <w:divBdr>
        <w:top w:val="none" w:sz="0" w:space="0" w:color="auto"/>
        <w:left w:val="none" w:sz="0" w:space="0" w:color="auto"/>
        <w:bottom w:val="none" w:sz="0" w:space="0" w:color="auto"/>
        <w:right w:val="none" w:sz="0" w:space="0" w:color="auto"/>
      </w:divBdr>
    </w:div>
    <w:div w:id="1270891915">
      <w:bodyDiv w:val="1"/>
      <w:marLeft w:val="0"/>
      <w:marRight w:val="0"/>
      <w:marTop w:val="0"/>
      <w:marBottom w:val="0"/>
      <w:divBdr>
        <w:top w:val="none" w:sz="0" w:space="0" w:color="auto"/>
        <w:left w:val="none" w:sz="0" w:space="0" w:color="auto"/>
        <w:bottom w:val="none" w:sz="0" w:space="0" w:color="auto"/>
        <w:right w:val="none" w:sz="0" w:space="0" w:color="auto"/>
      </w:divBdr>
    </w:div>
    <w:div w:id="1391266316">
      <w:bodyDiv w:val="1"/>
      <w:marLeft w:val="0"/>
      <w:marRight w:val="0"/>
      <w:marTop w:val="0"/>
      <w:marBottom w:val="0"/>
      <w:divBdr>
        <w:top w:val="none" w:sz="0" w:space="0" w:color="auto"/>
        <w:left w:val="none" w:sz="0" w:space="0" w:color="auto"/>
        <w:bottom w:val="none" w:sz="0" w:space="0" w:color="auto"/>
        <w:right w:val="none" w:sz="0" w:space="0" w:color="auto"/>
      </w:divBdr>
    </w:div>
    <w:div w:id="1445267043">
      <w:bodyDiv w:val="1"/>
      <w:marLeft w:val="0"/>
      <w:marRight w:val="0"/>
      <w:marTop w:val="0"/>
      <w:marBottom w:val="0"/>
      <w:divBdr>
        <w:top w:val="none" w:sz="0" w:space="0" w:color="auto"/>
        <w:left w:val="none" w:sz="0" w:space="0" w:color="auto"/>
        <w:bottom w:val="none" w:sz="0" w:space="0" w:color="auto"/>
        <w:right w:val="none" w:sz="0" w:space="0" w:color="auto"/>
      </w:divBdr>
    </w:div>
    <w:div w:id="1658806949">
      <w:bodyDiv w:val="1"/>
      <w:marLeft w:val="0"/>
      <w:marRight w:val="0"/>
      <w:marTop w:val="0"/>
      <w:marBottom w:val="0"/>
      <w:divBdr>
        <w:top w:val="none" w:sz="0" w:space="0" w:color="auto"/>
        <w:left w:val="none" w:sz="0" w:space="0" w:color="auto"/>
        <w:bottom w:val="none" w:sz="0" w:space="0" w:color="auto"/>
        <w:right w:val="none" w:sz="0" w:space="0" w:color="auto"/>
      </w:divBdr>
    </w:div>
    <w:div w:id="1674994701">
      <w:bodyDiv w:val="1"/>
      <w:marLeft w:val="0"/>
      <w:marRight w:val="0"/>
      <w:marTop w:val="0"/>
      <w:marBottom w:val="0"/>
      <w:divBdr>
        <w:top w:val="none" w:sz="0" w:space="0" w:color="auto"/>
        <w:left w:val="none" w:sz="0" w:space="0" w:color="auto"/>
        <w:bottom w:val="none" w:sz="0" w:space="0" w:color="auto"/>
        <w:right w:val="none" w:sz="0" w:space="0" w:color="auto"/>
      </w:divBdr>
    </w:div>
    <w:div w:id="1761949755">
      <w:bodyDiv w:val="1"/>
      <w:marLeft w:val="0"/>
      <w:marRight w:val="0"/>
      <w:marTop w:val="0"/>
      <w:marBottom w:val="0"/>
      <w:divBdr>
        <w:top w:val="none" w:sz="0" w:space="0" w:color="auto"/>
        <w:left w:val="none" w:sz="0" w:space="0" w:color="auto"/>
        <w:bottom w:val="none" w:sz="0" w:space="0" w:color="auto"/>
        <w:right w:val="none" w:sz="0" w:space="0" w:color="auto"/>
      </w:divBdr>
    </w:div>
    <w:div w:id="1795514983">
      <w:bodyDiv w:val="1"/>
      <w:marLeft w:val="0"/>
      <w:marRight w:val="0"/>
      <w:marTop w:val="0"/>
      <w:marBottom w:val="0"/>
      <w:divBdr>
        <w:top w:val="none" w:sz="0" w:space="0" w:color="auto"/>
        <w:left w:val="none" w:sz="0" w:space="0" w:color="auto"/>
        <w:bottom w:val="none" w:sz="0" w:space="0" w:color="auto"/>
        <w:right w:val="none" w:sz="0" w:space="0" w:color="auto"/>
      </w:divBdr>
    </w:div>
    <w:div w:id="1894778147">
      <w:bodyDiv w:val="1"/>
      <w:marLeft w:val="0"/>
      <w:marRight w:val="0"/>
      <w:marTop w:val="0"/>
      <w:marBottom w:val="0"/>
      <w:divBdr>
        <w:top w:val="none" w:sz="0" w:space="0" w:color="auto"/>
        <w:left w:val="none" w:sz="0" w:space="0" w:color="auto"/>
        <w:bottom w:val="none" w:sz="0" w:space="0" w:color="auto"/>
        <w:right w:val="none" w:sz="0" w:space="0" w:color="auto"/>
      </w:divBdr>
    </w:div>
    <w:div w:id="1928883699">
      <w:bodyDiv w:val="1"/>
      <w:marLeft w:val="0"/>
      <w:marRight w:val="0"/>
      <w:marTop w:val="0"/>
      <w:marBottom w:val="0"/>
      <w:divBdr>
        <w:top w:val="none" w:sz="0" w:space="0" w:color="auto"/>
        <w:left w:val="none" w:sz="0" w:space="0" w:color="auto"/>
        <w:bottom w:val="none" w:sz="0" w:space="0" w:color="auto"/>
        <w:right w:val="none" w:sz="0" w:space="0" w:color="auto"/>
      </w:divBdr>
    </w:div>
    <w:div w:id="1930232619">
      <w:bodyDiv w:val="1"/>
      <w:marLeft w:val="0"/>
      <w:marRight w:val="0"/>
      <w:marTop w:val="0"/>
      <w:marBottom w:val="0"/>
      <w:divBdr>
        <w:top w:val="none" w:sz="0" w:space="0" w:color="auto"/>
        <w:left w:val="none" w:sz="0" w:space="0" w:color="auto"/>
        <w:bottom w:val="none" w:sz="0" w:space="0" w:color="auto"/>
        <w:right w:val="none" w:sz="0" w:space="0" w:color="auto"/>
      </w:divBdr>
    </w:div>
    <w:div w:id="2053994253">
      <w:bodyDiv w:val="1"/>
      <w:marLeft w:val="0"/>
      <w:marRight w:val="0"/>
      <w:marTop w:val="0"/>
      <w:marBottom w:val="0"/>
      <w:divBdr>
        <w:top w:val="none" w:sz="0" w:space="0" w:color="auto"/>
        <w:left w:val="none" w:sz="0" w:space="0" w:color="auto"/>
        <w:bottom w:val="none" w:sz="0" w:space="0" w:color="auto"/>
        <w:right w:val="none" w:sz="0" w:space="0" w:color="auto"/>
      </w:divBdr>
    </w:div>
    <w:div w:id="2111510920">
      <w:bodyDiv w:val="1"/>
      <w:marLeft w:val="0"/>
      <w:marRight w:val="0"/>
      <w:marTop w:val="0"/>
      <w:marBottom w:val="0"/>
      <w:divBdr>
        <w:top w:val="none" w:sz="0" w:space="0" w:color="auto"/>
        <w:left w:val="none" w:sz="0" w:space="0" w:color="auto"/>
        <w:bottom w:val="none" w:sz="0" w:space="0" w:color="auto"/>
        <w:right w:val="none" w:sz="0" w:space="0" w:color="auto"/>
      </w:divBdr>
    </w:div>
    <w:div w:id="2124416298">
      <w:bodyDiv w:val="1"/>
      <w:marLeft w:val="0"/>
      <w:marRight w:val="0"/>
      <w:marTop w:val="0"/>
      <w:marBottom w:val="0"/>
      <w:divBdr>
        <w:top w:val="none" w:sz="0" w:space="0" w:color="auto"/>
        <w:left w:val="none" w:sz="0" w:space="0" w:color="auto"/>
        <w:bottom w:val="none" w:sz="0" w:space="0" w:color="auto"/>
        <w:right w:val="none" w:sz="0" w:space="0" w:color="auto"/>
      </w:divBdr>
    </w:div>
    <w:div w:id="213636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5.xm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media/image110.png"/><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docs.google.com/spreadsheets/d/16J82hqjQRqqvT30_MEe9TCzZJ8QUPXCrRBdVVatrqLY/edit?gid=284850264"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564E5089AB94B44E8326C48C342689F8" ma:contentTypeVersion="8" ma:contentTypeDescription="Tạo tài liệu mới." ma:contentTypeScope="" ma:versionID="bbb0400bdbad26e1966574d999fd4405">
  <xsd:schema xmlns:xsd="http://www.w3.org/2001/XMLSchema" xmlns:xs="http://www.w3.org/2001/XMLSchema" xmlns:p="http://schemas.microsoft.com/office/2006/metadata/properties" xmlns:ns3="95e165bd-d1bc-4fe9-8f4e-343137b3c93d" xmlns:ns4="19df0777-8fa8-4319-a2fd-13b5fc4c51f9" targetNamespace="http://schemas.microsoft.com/office/2006/metadata/properties" ma:root="true" ma:fieldsID="c0cdf71388539f03e4636128f8b22f19" ns3:_="" ns4:_="">
    <xsd:import namespace="95e165bd-d1bc-4fe9-8f4e-343137b3c93d"/>
    <xsd:import namespace="19df0777-8fa8-4319-a2fd-13b5fc4c51f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e165bd-d1bc-4fe9-8f4e-343137b3c9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df0777-8fa8-4319-a2fd-13b5fc4c51f9" elementFormDefault="qualified">
    <xsd:import namespace="http://schemas.microsoft.com/office/2006/documentManagement/types"/>
    <xsd:import namespace="http://schemas.microsoft.com/office/infopath/2007/PartnerControls"/>
    <xsd:element name="SharedWithUsers" ma:index="13"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hia sẻ Có Chi tiết" ma:internalName="SharedWithDetails" ma:readOnly="true">
      <xsd:simpleType>
        <xsd:restriction base="dms:Note">
          <xsd:maxLength value="255"/>
        </xsd:restriction>
      </xsd:simpleType>
    </xsd:element>
    <xsd:element name="SharingHintHash" ma:index="15"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5e165bd-d1bc-4fe9-8f4e-343137b3c93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F4D237-DDFA-460D-AB76-6E02B65B49C3}">
  <ds:schemaRefs>
    <ds:schemaRef ds:uri="http://schemas.openxmlformats.org/officeDocument/2006/bibliography"/>
  </ds:schemaRefs>
</ds:datastoreItem>
</file>

<file path=customXml/itemProps2.xml><?xml version="1.0" encoding="utf-8"?>
<ds:datastoreItem xmlns:ds="http://schemas.openxmlformats.org/officeDocument/2006/customXml" ds:itemID="{73C2493D-0B7E-44BB-B75F-A5ADEECF3B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e165bd-d1bc-4fe9-8f4e-343137b3c93d"/>
    <ds:schemaRef ds:uri="19df0777-8fa8-4319-a2fd-13b5fc4c5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DC11B-C9BD-474B-B9FB-07275589786E}">
  <ds:schemaRefs>
    <ds:schemaRef ds:uri="http://schemas.microsoft.com/office/2006/metadata/properties"/>
    <ds:schemaRef ds:uri="http://schemas.microsoft.com/office/infopath/2007/PartnerControls"/>
    <ds:schemaRef ds:uri="95e165bd-d1bc-4fe9-8f4e-343137b3c93d"/>
  </ds:schemaRefs>
</ds:datastoreItem>
</file>

<file path=customXml/itemProps4.xml><?xml version="1.0" encoding="utf-8"?>
<ds:datastoreItem xmlns:ds="http://schemas.openxmlformats.org/officeDocument/2006/customXml" ds:itemID="{7A5C398C-920B-475A-AE5C-22D01FA3AF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5643</Words>
  <Characters>32169</Characters>
  <Application>Microsoft Office Word</Application>
  <DocSecurity>0</DocSecurity>
  <Lines>268</Lines>
  <Paragraphs>75</Paragraphs>
  <ScaleCrop>false</ScaleCrop>
  <Company/>
  <LinksUpToDate>false</LinksUpToDate>
  <CharactersWithSpaces>37737</CharactersWithSpaces>
  <SharedDoc>false</SharedDoc>
  <HLinks>
    <vt:vector size="780" baseType="variant">
      <vt:variant>
        <vt:i4>6029362</vt:i4>
      </vt:variant>
      <vt:variant>
        <vt:i4>780</vt:i4>
      </vt:variant>
      <vt:variant>
        <vt:i4>0</vt:i4>
      </vt:variant>
      <vt:variant>
        <vt:i4>5</vt:i4>
      </vt:variant>
      <vt:variant>
        <vt:lpwstr>https://docs.google.com/spreadsheets/d/16J82hqjQRqqvT30_MEe9TCzZJ8QUPXCrRBdVVatrqLY/edit?gid=284850264</vt:lpwstr>
      </vt:variant>
      <vt:variant>
        <vt:lpwstr>gid=284850264</vt:lpwstr>
      </vt:variant>
      <vt:variant>
        <vt:i4>1441851</vt:i4>
      </vt:variant>
      <vt:variant>
        <vt:i4>773</vt:i4>
      </vt:variant>
      <vt:variant>
        <vt:i4>0</vt:i4>
      </vt:variant>
      <vt:variant>
        <vt:i4>5</vt:i4>
      </vt:variant>
      <vt:variant>
        <vt:lpwstr/>
      </vt:variant>
      <vt:variant>
        <vt:lpwstr>_Toc169541731</vt:lpwstr>
      </vt:variant>
      <vt:variant>
        <vt:i4>1441851</vt:i4>
      </vt:variant>
      <vt:variant>
        <vt:i4>767</vt:i4>
      </vt:variant>
      <vt:variant>
        <vt:i4>0</vt:i4>
      </vt:variant>
      <vt:variant>
        <vt:i4>5</vt:i4>
      </vt:variant>
      <vt:variant>
        <vt:lpwstr/>
      </vt:variant>
      <vt:variant>
        <vt:lpwstr>_Toc169541730</vt:lpwstr>
      </vt:variant>
      <vt:variant>
        <vt:i4>1507387</vt:i4>
      </vt:variant>
      <vt:variant>
        <vt:i4>761</vt:i4>
      </vt:variant>
      <vt:variant>
        <vt:i4>0</vt:i4>
      </vt:variant>
      <vt:variant>
        <vt:i4>5</vt:i4>
      </vt:variant>
      <vt:variant>
        <vt:lpwstr/>
      </vt:variant>
      <vt:variant>
        <vt:lpwstr>_Toc169541729</vt:lpwstr>
      </vt:variant>
      <vt:variant>
        <vt:i4>1507387</vt:i4>
      </vt:variant>
      <vt:variant>
        <vt:i4>755</vt:i4>
      </vt:variant>
      <vt:variant>
        <vt:i4>0</vt:i4>
      </vt:variant>
      <vt:variant>
        <vt:i4>5</vt:i4>
      </vt:variant>
      <vt:variant>
        <vt:lpwstr/>
      </vt:variant>
      <vt:variant>
        <vt:lpwstr>_Toc169541728</vt:lpwstr>
      </vt:variant>
      <vt:variant>
        <vt:i4>1507387</vt:i4>
      </vt:variant>
      <vt:variant>
        <vt:i4>749</vt:i4>
      </vt:variant>
      <vt:variant>
        <vt:i4>0</vt:i4>
      </vt:variant>
      <vt:variant>
        <vt:i4>5</vt:i4>
      </vt:variant>
      <vt:variant>
        <vt:lpwstr/>
      </vt:variant>
      <vt:variant>
        <vt:lpwstr>_Toc169541727</vt:lpwstr>
      </vt:variant>
      <vt:variant>
        <vt:i4>1507387</vt:i4>
      </vt:variant>
      <vt:variant>
        <vt:i4>743</vt:i4>
      </vt:variant>
      <vt:variant>
        <vt:i4>0</vt:i4>
      </vt:variant>
      <vt:variant>
        <vt:i4>5</vt:i4>
      </vt:variant>
      <vt:variant>
        <vt:lpwstr/>
      </vt:variant>
      <vt:variant>
        <vt:lpwstr>_Toc169541726</vt:lpwstr>
      </vt:variant>
      <vt:variant>
        <vt:i4>1507387</vt:i4>
      </vt:variant>
      <vt:variant>
        <vt:i4>737</vt:i4>
      </vt:variant>
      <vt:variant>
        <vt:i4>0</vt:i4>
      </vt:variant>
      <vt:variant>
        <vt:i4>5</vt:i4>
      </vt:variant>
      <vt:variant>
        <vt:lpwstr/>
      </vt:variant>
      <vt:variant>
        <vt:lpwstr>_Toc169541725</vt:lpwstr>
      </vt:variant>
      <vt:variant>
        <vt:i4>1507387</vt:i4>
      </vt:variant>
      <vt:variant>
        <vt:i4>731</vt:i4>
      </vt:variant>
      <vt:variant>
        <vt:i4>0</vt:i4>
      </vt:variant>
      <vt:variant>
        <vt:i4>5</vt:i4>
      </vt:variant>
      <vt:variant>
        <vt:lpwstr/>
      </vt:variant>
      <vt:variant>
        <vt:lpwstr>_Toc169541724</vt:lpwstr>
      </vt:variant>
      <vt:variant>
        <vt:i4>1507387</vt:i4>
      </vt:variant>
      <vt:variant>
        <vt:i4>725</vt:i4>
      </vt:variant>
      <vt:variant>
        <vt:i4>0</vt:i4>
      </vt:variant>
      <vt:variant>
        <vt:i4>5</vt:i4>
      </vt:variant>
      <vt:variant>
        <vt:lpwstr/>
      </vt:variant>
      <vt:variant>
        <vt:lpwstr>_Toc169541723</vt:lpwstr>
      </vt:variant>
      <vt:variant>
        <vt:i4>1507387</vt:i4>
      </vt:variant>
      <vt:variant>
        <vt:i4>719</vt:i4>
      </vt:variant>
      <vt:variant>
        <vt:i4>0</vt:i4>
      </vt:variant>
      <vt:variant>
        <vt:i4>5</vt:i4>
      </vt:variant>
      <vt:variant>
        <vt:lpwstr/>
      </vt:variant>
      <vt:variant>
        <vt:lpwstr>_Toc169541722</vt:lpwstr>
      </vt:variant>
      <vt:variant>
        <vt:i4>1507387</vt:i4>
      </vt:variant>
      <vt:variant>
        <vt:i4>713</vt:i4>
      </vt:variant>
      <vt:variant>
        <vt:i4>0</vt:i4>
      </vt:variant>
      <vt:variant>
        <vt:i4>5</vt:i4>
      </vt:variant>
      <vt:variant>
        <vt:lpwstr/>
      </vt:variant>
      <vt:variant>
        <vt:lpwstr>_Toc169541721</vt:lpwstr>
      </vt:variant>
      <vt:variant>
        <vt:i4>1507387</vt:i4>
      </vt:variant>
      <vt:variant>
        <vt:i4>707</vt:i4>
      </vt:variant>
      <vt:variant>
        <vt:i4>0</vt:i4>
      </vt:variant>
      <vt:variant>
        <vt:i4>5</vt:i4>
      </vt:variant>
      <vt:variant>
        <vt:lpwstr/>
      </vt:variant>
      <vt:variant>
        <vt:lpwstr>_Toc169541720</vt:lpwstr>
      </vt:variant>
      <vt:variant>
        <vt:i4>1310779</vt:i4>
      </vt:variant>
      <vt:variant>
        <vt:i4>701</vt:i4>
      </vt:variant>
      <vt:variant>
        <vt:i4>0</vt:i4>
      </vt:variant>
      <vt:variant>
        <vt:i4>5</vt:i4>
      </vt:variant>
      <vt:variant>
        <vt:lpwstr/>
      </vt:variant>
      <vt:variant>
        <vt:lpwstr>_Toc169541719</vt:lpwstr>
      </vt:variant>
      <vt:variant>
        <vt:i4>1310779</vt:i4>
      </vt:variant>
      <vt:variant>
        <vt:i4>695</vt:i4>
      </vt:variant>
      <vt:variant>
        <vt:i4>0</vt:i4>
      </vt:variant>
      <vt:variant>
        <vt:i4>5</vt:i4>
      </vt:variant>
      <vt:variant>
        <vt:lpwstr/>
      </vt:variant>
      <vt:variant>
        <vt:lpwstr>_Toc169541718</vt:lpwstr>
      </vt:variant>
      <vt:variant>
        <vt:i4>1310779</vt:i4>
      </vt:variant>
      <vt:variant>
        <vt:i4>689</vt:i4>
      </vt:variant>
      <vt:variant>
        <vt:i4>0</vt:i4>
      </vt:variant>
      <vt:variant>
        <vt:i4>5</vt:i4>
      </vt:variant>
      <vt:variant>
        <vt:lpwstr/>
      </vt:variant>
      <vt:variant>
        <vt:lpwstr>_Toc169541717</vt:lpwstr>
      </vt:variant>
      <vt:variant>
        <vt:i4>1310779</vt:i4>
      </vt:variant>
      <vt:variant>
        <vt:i4>683</vt:i4>
      </vt:variant>
      <vt:variant>
        <vt:i4>0</vt:i4>
      </vt:variant>
      <vt:variant>
        <vt:i4>5</vt:i4>
      </vt:variant>
      <vt:variant>
        <vt:lpwstr/>
      </vt:variant>
      <vt:variant>
        <vt:lpwstr>_Toc169541716</vt:lpwstr>
      </vt:variant>
      <vt:variant>
        <vt:i4>1310779</vt:i4>
      </vt:variant>
      <vt:variant>
        <vt:i4>677</vt:i4>
      </vt:variant>
      <vt:variant>
        <vt:i4>0</vt:i4>
      </vt:variant>
      <vt:variant>
        <vt:i4>5</vt:i4>
      </vt:variant>
      <vt:variant>
        <vt:lpwstr/>
      </vt:variant>
      <vt:variant>
        <vt:lpwstr>_Toc169541715</vt:lpwstr>
      </vt:variant>
      <vt:variant>
        <vt:i4>1310779</vt:i4>
      </vt:variant>
      <vt:variant>
        <vt:i4>671</vt:i4>
      </vt:variant>
      <vt:variant>
        <vt:i4>0</vt:i4>
      </vt:variant>
      <vt:variant>
        <vt:i4>5</vt:i4>
      </vt:variant>
      <vt:variant>
        <vt:lpwstr/>
      </vt:variant>
      <vt:variant>
        <vt:lpwstr>_Toc169541714</vt:lpwstr>
      </vt:variant>
      <vt:variant>
        <vt:i4>1310779</vt:i4>
      </vt:variant>
      <vt:variant>
        <vt:i4>665</vt:i4>
      </vt:variant>
      <vt:variant>
        <vt:i4>0</vt:i4>
      </vt:variant>
      <vt:variant>
        <vt:i4>5</vt:i4>
      </vt:variant>
      <vt:variant>
        <vt:lpwstr/>
      </vt:variant>
      <vt:variant>
        <vt:lpwstr>_Toc169541713</vt:lpwstr>
      </vt:variant>
      <vt:variant>
        <vt:i4>1310779</vt:i4>
      </vt:variant>
      <vt:variant>
        <vt:i4>659</vt:i4>
      </vt:variant>
      <vt:variant>
        <vt:i4>0</vt:i4>
      </vt:variant>
      <vt:variant>
        <vt:i4>5</vt:i4>
      </vt:variant>
      <vt:variant>
        <vt:lpwstr/>
      </vt:variant>
      <vt:variant>
        <vt:lpwstr>_Toc169541712</vt:lpwstr>
      </vt:variant>
      <vt:variant>
        <vt:i4>1310779</vt:i4>
      </vt:variant>
      <vt:variant>
        <vt:i4>653</vt:i4>
      </vt:variant>
      <vt:variant>
        <vt:i4>0</vt:i4>
      </vt:variant>
      <vt:variant>
        <vt:i4>5</vt:i4>
      </vt:variant>
      <vt:variant>
        <vt:lpwstr/>
      </vt:variant>
      <vt:variant>
        <vt:lpwstr>_Toc169541711</vt:lpwstr>
      </vt:variant>
      <vt:variant>
        <vt:i4>1310779</vt:i4>
      </vt:variant>
      <vt:variant>
        <vt:i4>647</vt:i4>
      </vt:variant>
      <vt:variant>
        <vt:i4>0</vt:i4>
      </vt:variant>
      <vt:variant>
        <vt:i4>5</vt:i4>
      </vt:variant>
      <vt:variant>
        <vt:lpwstr/>
      </vt:variant>
      <vt:variant>
        <vt:lpwstr>_Toc169541710</vt:lpwstr>
      </vt:variant>
      <vt:variant>
        <vt:i4>1376315</vt:i4>
      </vt:variant>
      <vt:variant>
        <vt:i4>641</vt:i4>
      </vt:variant>
      <vt:variant>
        <vt:i4>0</vt:i4>
      </vt:variant>
      <vt:variant>
        <vt:i4>5</vt:i4>
      </vt:variant>
      <vt:variant>
        <vt:lpwstr/>
      </vt:variant>
      <vt:variant>
        <vt:lpwstr>_Toc169541709</vt:lpwstr>
      </vt:variant>
      <vt:variant>
        <vt:i4>1376315</vt:i4>
      </vt:variant>
      <vt:variant>
        <vt:i4>635</vt:i4>
      </vt:variant>
      <vt:variant>
        <vt:i4>0</vt:i4>
      </vt:variant>
      <vt:variant>
        <vt:i4>5</vt:i4>
      </vt:variant>
      <vt:variant>
        <vt:lpwstr/>
      </vt:variant>
      <vt:variant>
        <vt:lpwstr>_Toc169541708</vt:lpwstr>
      </vt:variant>
      <vt:variant>
        <vt:i4>1376315</vt:i4>
      </vt:variant>
      <vt:variant>
        <vt:i4>629</vt:i4>
      </vt:variant>
      <vt:variant>
        <vt:i4>0</vt:i4>
      </vt:variant>
      <vt:variant>
        <vt:i4>5</vt:i4>
      </vt:variant>
      <vt:variant>
        <vt:lpwstr/>
      </vt:variant>
      <vt:variant>
        <vt:lpwstr>_Toc169541707</vt:lpwstr>
      </vt:variant>
      <vt:variant>
        <vt:i4>1376315</vt:i4>
      </vt:variant>
      <vt:variant>
        <vt:i4>623</vt:i4>
      </vt:variant>
      <vt:variant>
        <vt:i4>0</vt:i4>
      </vt:variant>
      <vt:variant>
        <vt:i4>5</vt:i4>
      </vt:variant>
      <vt:variant>
        <vt:lpwstr/>
      </vt:variant>
      <vt:variant>
        <vt:lpwstr>_Toc169541706</vt:lpwstr>
      </vt:variant>
      <vt:variant>
        <vt:i4>1376315</vt:i4>
      </vt:variant>
      <vt:variant>
        <vt:i4>617</vt:i4>
      </vt:variant>
      <vt:variant>
        <vt:i4>0</vt:i4>
      </vt:variant>
      <vt:variant>
        <vt:i4>5</vt:i4>
      </vt:variant>
      <vt:variant>
        <vt:lpwstr/>
      </vt:variant>
      <vt:variant>
        <vt:lpwstr>_Toc169541705</vt:lpwstr>
      </vt:variant>
      <vt:variant>
        <vt:i4>1376315</vt:i4>
      </vt:variant>
      <vt:variant>
        <vt:i4>611</vt:i4>
      </vt:variant>
      <vt:variant>
        <vt:i4>0</vt:i4>
      </vt:variant>
      <vt:variant>
        <vt:i4>5</vt:i4>
      </vt:variant>
      <vt:variant>
        <vt:lpwstr/>
      </vt:variant>
      <vt:variant>
        <vt:lpwstr>_Toc169541704</vt:lpwstr>
      </vt:variant>
      <vt:variant>
        <vt:i4>1376315</vt:i4>
      </vt:variant>
      <vt:variant>
        <vt:i4>605</vt:i4>
      </vt:variant>
      <vt:variant>
        <vt:i4>0</vt:i4>
      </vt:variant>
      <vt:variant>
        <vt:i4>5</vt:i4>
      </vt:variant>
      <vt:variant>
        <vt:lpwstr/>
      </vt:variant>
      <vt:variant>
        <vt:lpwstr>_Toc169541703</vt:lpwstr>
      </vt:variant>
      <vt:variant>
        <vt:i4>1376315</vt:i4>
      </vt:variant>
      <vt:variant>
        <vt:i4>599</vt:i4>
      </vt:variant>
      <vt:variant>
        <vt:i4>0</vt:i4>
      </vt:variant>
      <vt:variant>
        <vt:i4>5</vt:i4>
      </vt:variant>
      <vt:variant>
        <vt:lpwstr/>
      </vt:variant>
      <vt:variant>
        <vt:lpwstr>_Toc169541702</vt:lpwstr>
      </vt:variant>
      <vt:variant>
        <vt:i4>1376315</vt:i4>
      </vt:variant>
      <vt:variant>
        <vt:i4>593</vt:i4>
      </vt:variant>
      <vt:variant>
        <vt:i4>0</vt:i4>
      </vt:variant>
      <vt:variant>
        <vt:i4>5</vt:i4>
      </vt:variant>
      <vt:variant>
        <vt:lpwstr/>
      </vt:variant>
      <vt:variant>
        <vt:lpwstr>_Toc169541701</vt:lpwstr>
      </vt:variant>
      <vt:variant>
        <vt:i4>1376315</vt:i4>
      </vt:variant>
      <vt:variant>
        <vt:i4>587</vt:i4>
      </vt:variant>
      <vt:variant>
        <vt:i4>0</vt:i4>
      </vt:variant>
      <vt:variant>
        <vt:i4>5</vt:i4>
      </vt:variant>
      <vt:variant>
        <vt:lpwstr/>
      </vt:variant>
      <vt:variant>
        <vt:lpwstr>_Toc169541700</vt:lpwstr>
      </vt:variant>
      <vt:variant>
        <vt:i4>1835066</vt:i4>
      </vt:variant>
      <vt:variant>
        <vt:i4>581</vt:i4>
      </vt:variant>
      <vt:variant>
        <vt:i4>0</vt:i4>
      </vt:variant>
      <vt:variant>
        <vt:i4>5</vt:i4>
      </vt:variant>
      <vt:variant>
        <vt:lpwstr/>
      </vt:variant>
      <vt:variant>
        <vt:lpwstr>_Toc169541699</vt:lpwstr>
      </vt:variant>
      <vt:variant>
        <vt:i4>1835066</vt:i4>
      </vt:variant>
      <vt:variant>
        <vt:i4>575</vt:i4>
      </vt:variant>
      <vt:variant>
        <vt:i4>0</vt:i4>
      </vt:variant>
      <vt:variant>
        <vt:i4>5</vt:i4>
      </vt:variant>
      <vt:variant>
        <vt:lpwstr/>
      </vt:variant>
      <vt:variant>
        <vt:lpwstr>_Toc169541698</vt:lpwstr>
      </vt:variant>
      <vt:variant>
        <vt:i4>1835066</vt:i4>
      </vt:variant>
      <vt:variant>
        <vt:i4>569</vt:i4>
      </vt:variant>
      <vt:variant>
        <vt:i4>0</vt:i4>
      </vt:variant>
      <vt:variant>
        <vt:i4>5</vt:i4>
      </vt:variant>
      <vt:variant>
        <vt:lpwstr/>
      </vt:variant>
      <vt:variant>
        <vt:lpwstr>_Toc169541697</vt:lpwstr>
      </vt:variant>
      <vt:variant>
        <vt:i4>1835066</vt:i4>
      </vt:variant>
      <vt:variant>
        <vt:i4>563</vt:i4>
      </vt:variant>
      <vt:variant>
        <vt:i4>0</vt:i4>
      </vt:variant>
      <vt:variant>
        <vt:i4>5</vt:i4>
      </vt:variant>
      <vt:variant>
        <vt:lpwstr/>
      </vt:variant>
      <vt:variant>
        <vt:lpwstr>_Toc169541696</vt:lpwstr>
      </vt:variant>
      <vt:variant>
        <vt:i4>1835066</vt:i4>
      </vt:variant>
      <vt:variant>
        <vt:i4>557</vt:i4>
      </vt:variant>
      <vt:variant>
        <vt:i4>0</vt:i4>
      </vt:variant>
      <vt:variant>
        <vt:i4>5</vt:i4>
      </vt:variant>
      <vt:variant>
        <vt:lpwstr/>
      </vt:variant>
      <vt:variant>
        <vt:lpwstr>_Toc169541695</vt:lpwstr>
      </vt:variant>
      <vt:variant>
        <vt:i4>1835066</vt:i4>
      </vt:variant>
      <vt:variant>
        <vt:i4>551</vt:i4>
      </vt:variant>
      <vt:variant>
        <vt:i4>0</vt:i4>
      </vt:variant>
      <vt:variant>
        <vt:i4>5</vt:i4>
      </vt:variant>
      <vt:variant>
        <vt:lpwstr/>
      </vt:variant>
      <vt:variant>
        <vt:lpwstr>_Toc169541694</vt:lpwstr>
      </vt:variant>
      <vt:variant>
        <vt:i4>1835066</vt:i4>
      </vt:variant>
      <vt:variant>
        <vt:i4>545</vt:i4>
      </vt:variant>
      <vt:variant>
        <vt:i4>0</vt:i4>
      </vt:variant>
      <vt:variant>
        <vt:i4>5</vt:i4>
      </vt:variant>
      <vt:variant>
        <vt:lpwstr/>
      </vt:variant>
      <vt:variant>
        <vt:lpwstr>_Toc169541693</vt:lpwstr>
      </vt:variant>
      <vt:variant>
        <vt:i4>1835066</vt:i4>
      </vt:variant>
      <vt:variant>
        <vt:i4>539</vt:i4>
      </vt:variant>
      <vt:variant>
        <vt:i4>0</vt:i4>
      </vt:variant>
      <vt:variant>
        <vt:i4>5</vt:i4>
      </vt:variant>
      <vt:variant>
        <vt:lpwstr/>
      </vt:variant>
      <vt:variant>
        <vt:lpwstr>_Toc169541692</vt:lpwstr>
      </vt:variant>
      <vt:variant>
        <vt:i4>1835066</vt:i4>
      </vt:variant>
      <vt:variant>
        <vt:i4>533</vt:i4>
      </vt:variant>
      <vt:variant>
        <vt:i4>0</vt:i4>
      </vt:variant>
      <vt:variant>
        <vt:i4>5</vt:i4>
      </vt:variant>
      <vt:variant>
        <vt:lpwstr/>
      </vt:variant>
      <vt:variant>
        <vt:lpwstr>_Toc169541691</vt:lpwstr>
      </vt:variant>
      <vt:variant>
        <vt:i4>1835066</vt:i4>
      </vt:variant>
      <vt:variant>
        <vt:i4>527</vt:i4>
      </vt:variant>
      <vt:variant>
        <vt:i4>0</vt:i4>
      </vt:variant>
      <vt:variant>
        <vt:i4>5</vt:i4>
      </vt:variant>
      <vt:variant>
        <vt:lpwstr/>
      </vt:variant>
      <vt:variant>
        <vt:lpwstr>_Toc169541690</vt:lpwstr>
      </vt:variant>
      <vt:variant>
        <vt:i4>1900602</vt:i4>
      </vt:variant>
      <vt:variant>
        <vt:i4>521</vt:i4>
      </vt:variant>
      <vt:variant>
        <vt:i4>0</vt:i4>
      </vt:variant>
      <vt:variant>
        <vt:i4>5</vt:i4>
      </vt:variant>
      <vt:variant>
        <vt:lpwstr/>
      </vt:variant>
      <vt:variant>
        <vt:lpwstr>_Toc169541689</vt:lpwstr>
      </vt:variant>
      <vt:variant>
        <vt:i4>1900602</vt:i4>
      </vt:variant>
      <vt:variant>
        <vt:i4>515</vt:i4>
      </vt:variant>
      <vt:variant>
        <vt:i4>0</vt:i4>
      </vt:variant>
      <vt:variant>
        <vt:i4>5</vt:i4>
      </vt:variant>
      <vt:variant>
        <vt:lpwstr/>
      </vt:variant>
      <vt:variant>
        <vt:lpwstr>_Toc169541688</vt:lpwstr>
      </vt:variant>
      <vt:variant>
        <vt:i4>1900602</vt:i4>
      </vt:variant>
      <vt:variant>
        <vt:i4>509</vt:i4>
      </vt:variant>
      <vt:variant>
        <vt:i4>0</vt:i4>
      </vt:variant>
      <vt:variant>
        <vt:i4>5</vt:i4>
      </vt:variant>
      <vt:variant>
        <vt:lpwstr/>
      </vt:variant>
      <vt:variant>
        <vt:lpwstr>_Toc169541687</vt:lpwstr>
      </vt:variant>
      <vt:variant>
        <vt:i4>1900602</vt:i4>
      </vt:variant>
      <vt:variant>
        <vt:i4>503</vt:i4>
      </vt:variant>
      <vt:variant>
        <vt:i4>0</vt:i4>
      </vt:variant>
      <vt:variant>
        <vt:i4>5</vt:i4>
      </vt:variant>
      <vt:variant>
        <vt:lpwstr/>
      </vt:variant>
      <vt:variant>
        <vt:lpwstr>_Toc169541686</vt:lpwstr>
      </vt:variant>
      <vt:variant>
        <vt:i4>1900602</vt:i4>
      </vt:variant>
      <vt:variant>
        <vt:i4>497</vt:i4>
      </vt:variant>
      <vt:variant>
        <vt:i4>0</vt:i4>
      </vt:variant>
      <vt:variant>
        <vt:i4>5</vt:i4>
      </vt:variant>
      <vt:variant>
        <vt:lpwstr/>
      </vt:variant>
      <vt:variant>
        <vt:lpwstr>_Toc169541685</vt:lpwstr>
      </vt:variant>
      <vt:variant>
        <vt:i4>1900602</vt:i4>
      </vt:variant>
      <vt:variant>
        <vt:i4>491</vt:i4>
      </vt:variant>
      <vt:variant>
        <vt:i4>0</vt:i4>
      </vt:variant>
      <vt:variant>
        <vt:i4>5</vt:i4>
      </vt:variant>
      <vt:variant>
        <vt:lpwstr/>
      </vt:variant>
      <vt:variant>
        <vt:lpwstr>_Toc169541684</vt:lpwstr>
      </vt:variant>
      <vt:variant>
        <vt:i4>1900602</vt:i4>
      </vt:variant>
      <vt:variant>
        <vt:i4>485</vt:i4>
      </vt:variant>
      <vt:variant>
        <vt:i4>0</vt:i4>
      </vt:variant>
      <vt:variant>
        <vt:i4>5</vt:i4>
      </vt:variant>
      <vt:variant>
        <vt:lpwstr/>
      </vt:variant>
      <vt:variant>
        <vt:lpwstr>_Toc169541683</vt:lpwstr>
      </vt:variant>
      <vt:variant>
        <vt:i4>1900602</vt:i4>
      </vt:variant>
      <vt:variant>
        <vt:i4>479</vt:i4>
      </vt:variant>
      <vt:variant>
        <vt:i4>0</vt:i4>
      </vt:variant>
      <vt:variant>
        <vt:i4>5</vt:i4>
      </vt:variant>
      <vt:variant>
        <vt:lpwstr/>
      </vt:variant>
      <vt:variant>
        <vt:lpwstr>_Toc169541682</vt:lpwstr>
      </vt:variant>
      <vt:variant>
        <vt:i4>1900602</vt:i4>
      </vt:variant>
      <vt:variant>
        <vt:i4>473</vt:i4>
      </vt:variant>
      <vt:variant>
        <vt:i4>0</vt:i4>
      </vt:variant>
      <vt:variant>
        <vt:i4>5</vt:i4>
      </vt:variant>
      <vt:variant>
        <vt:lpwstr/>
      </vt:variant>
      <vt:variant>
        <vt:lpwstr>_Toc169541681</vt:lpwstr>
      </vt:variant>
      <vt:variant>
        <vt:i4>1900602</vt:i4>
      </vt:variant>
      <vt:variant>
        <vt:i4>467</vt:i4>
      </vt:variant>
      <vt:variant>
        <vt:i4>0</vt:i4>
      </vt:variant>
      <vt:variant>
        <vt:i4>5</vt:i4>
      </vt:variant>
      <vt:variant>
        <vt:lpwstr/>
      </vt:variant>
      <vt:variant>
        <vt:lpwstr>_Toc169541680</vt:lpwstr>
      </vt:variant>
      <vt:variant>
        <vt:i4>1179706</vt:i4>
      </vt:variant>
      <vt:variant>
        <vt:i4>461</vt:i4>
      </vt:variant>
      <vt:variant>
        <vt:i4>0</vt:i4>
      </vt:variant>
      <vt:variant>
        <vt:i4>5</vt:i4>
      </vt:variant>
      <vt:variant>
        <vt:lpwstr/>
      </vt:variant>
      <vt:variant>
        <vt:lpwstr>_Toc169541679</vt:lpwstr>
      </vt:variant>
      <vt:variant>
        <vt:i4>1507382</vt:i4>
      </vt:variant>
      <vt:variant>
        <vt:i4>452</vt:i4>
      </vt:variant>
      <vt:variant>
        <vt:i4>0</vt:i4>
      </vt:variant>
      <vt:variant>
        <vt:i4>5</vt:i4>
      </vt:variant>
      <vt:variant>
        <vt:lpwstr/>
      </vt:variant>
      <vt:variant>
        <vt:lpwstr>_Toc169564874</vt:lpwstr>
      </vt:variant>
      <vt:variant>
        <vt:i4>1507382</vt:i4>
      </vt:variant>
      <vt:variant>
        <vt:i4>446</vt:i4>
      </vt:variant>
      <vt:variant>
        <vt:i4>0</vt:i4>
      </vt:variant>
      <vt:variant>
        <vt:i4>5</vt:i4>
      </vt:variant>
      <vt:variant>
        <vt:lpwstr/>
      </vt:variant>
      <vt:variant>
        <vt:lpwstr>_Toc169564873</vt:lpwstr>
      </vt:variant>
      <vt:variant>
        <vt:i4>1507382</vt:i4>
      </vt:variant>
      <vt:variant>
        <vt:i4>440</vt:i4>
      </vt:variant>
      <vt:variant>
        <vt:i4>0</vt:i4>
      </vt:variant>
      <vt:variant>
        <vt:i4>5</vt:i4>
      </vt:variant>
      <vt:variant>
        <vt:lpwstr/>
      </vt:variant>
      <vt:variant>
        <vt:lpwstr>_Toc169564872</vt:lpwstr>
      </vt:variant>
      <vt:variant>
        <vt:i4>1507382</vt:i4>
      </vt:variant>
      <vt:variant>
        <vt:i4>434</vt:i4>
      </vt:variant>
      <vt:variant>
        <vt:i4>0</vt:i4>
      </vt:variant>
      <vt:variant>
        <vt:i4>5</vt:i4>
      </vt:variant>
      <vt:variant>
        <vt:lpwstr/>
      </vt:variant>
      <vt:variant>
        <vt:lpwstr>_Toc169564871</vt:lpwstr>
      </vt:variant>
      <vt:variant>
        <vt:i4>1507382</vt:i4>
      </vt:variant>
      <vt:variant>
        <vt:i4>428</vt:i4>
      </vt:variant>
      <vt:variant>
        <vt:i4>0</vt:i4>
      </vt:variant>
      <vt:variant>
        <vt:i4>5</vt:i4>
      </vt:variant>
      <vt:variant>
        <vt:lpwstr/>
      </vt:variant>
      <vt:variant>
        <vt:lpwstr>_Toc169564870</vt:lpwstr>
      </vt:variant>
      <vt:variant>
        <vt:i4>1441846</vt:i4>
      </vt:variant>
      <vt:variant>
        <vt:i4>422</vt:i4>
      </vt:variant>
      <vt:variant>
        <vt:i4>0</vt:i4>
      </vt:variant>
      <vt:variant>
        <vt:i4>5</vt:i4>
      </vt:variant>
      <vt:variant>
        <vt:lpwstr/>
      </vt:variant>
      <vt:variant>
        <vt:lpwstr>_Toc169564869</vt:lpwstr>
      </vt:variant>
      <vt:variant>
        <vt:i4>1441846</vt:i4>
      </vt:variant>
      <vt:variant>
        <vt:i4>416</vt:i4>
      </vt:variant>
      <vt:variant>
        <vt:i4>0</vt:i4>
      </vt:variant>
      <vt:variant>
        <vt:i4>5</vt:i4>
      </vt:variant>
      <vt:variant>
        <vt:lpwstr/>
      </vt:variant>
      <vt:variant>
        <vt:lpwstr>_Toc169564868</vt:lpwstr>
      </vt:variant>
      <vt:variant>
        <vt:i4>1441846</vt:i4>
      </vt:variant>
      <vt:variant>
        <vt:i4>410</vt:i4>
      </vt:variant>
      <vt:variant>
        <vt:i4>0</vt:i4>
      </vt:variant>
      <vt:variant>
        <vt:i4>5</vt:i4>
      </vt:variant>
      <vt:variant>
        <vt:lpwstr/>
      </vt:variant>
      <vt:variant>
        <vt:lpwstr>_Toc169564867</vt:lpwstr>
      </vt:variant>
      <vt:variant>
        <vt:i4>1441846</vt:i4>
      </vt:variant>
      <vt:variant>
        <vt:i4>404</vt:i4>
      </vt:variant>
      <vt:variant>
        <vt:i4>0</vt:i4>
      </vt:variant>
      <vt:variant>
        <vt:i4>5</vt:i4>
      </vt:variant>
      <vt:variant>
        <vt:lpwstr/>
      </vt:variant>
      <vt:variant>
        <vt:lpwstr>_Toc169564866</vt:lpwstr>
      </vt:variant>
      <vt:variant>
        <vt:i4>1441846</vt:i4>
      </vt:variant>
      <vt:variant>
        <vt:i4>398</vt:i4>
      </vt:variant>
      <vt:variant>
        <vt:i4>0</vt:i4>
      </vt:variant>
      <vt:variant>
        <vt:i4>5</vt:i4>
      </vt:variant>
      <vt:variant>
        <vt:lpwstr/>
      </vt:variant>
      <vt:variant>
        <vt:lpwstr>_Toc169564865</vt:lpwstr>
      </vt:variant>
      <vt:variant>
        <vt:i4>1441846</vt:i4>
      </vt:variant>
      <vt:variant>
        <vt:i4>392</vt:i4>
      </vt:variant>
      <vt:variant>
        <vt:i4>0</vt:i4>
      </vt:variant>
      <vt:variant>
        <vt:i4>5</vt:i4>
      </vt:variant>
      <vt:variant>
        <vt:lpwstr/>
      </vt:variant>
      <vt:variant>
        <vt:lpwstr>_Toc169564864</vt:lpwstr>
      </vt:variant>
      <vt:variant>
        <vt:i4>1441846</vt:i4>
      </vt:variant>
      <vt:variant>
        <vt:i4>386</vt:i4>
      </vt:variant>
      <vt:variant>
        <vt:i4>0</vt:i4>
      </vt:variant>
      <vt:variant>
        <vt:i4>5</vt:i4>
      </vt:variant>
      <vt:variant>
        <vt:lpwstr/>
      </vt:variant>
      <vt:variant>
        <vt:lpwstr>_Toc169564863</vt:lpwstr>
      </vt:variant>
      <vt:variant>
        <vt:i4>1441846</vt:i4>
      </vt:variant>
      <vt:variant>
        <vt:i4>380</vt:i4>
      </vt:variant>
      <vt:variant>
        <vt:i4>0</vt:i4>
      </vt:variant>
      <vt:variant>
        <vt:i4>5</vt:i4>
      </vt:variant>
      <vt:variant>
        <vt:lpwstr/>
      </vt:variant>
      <vt:variant>
        <vt:lpwstr>_Toc169564862</vt:lpwstr>
      </vt:variant>
      <vt:variant>
        <vt:i4>1441846</vt:i4>
      </vt:variant>
      <vt:variant>
        <vt:i4>374</vt:i4>
      </vt:variant>
      <vt:variant>
        <vt:i4>0</vt:i4>
      </vt:variant>
      <vt:variant>
        <vt:i4>5</vt:i4>
      </vt:variant>
      <vt:variant>
        <vt:lpwstr/>
      </vt:variant>
      <vt:variant>
        <vt:lpwstr>_Toc169564861</vt:lpwstr>
      </vt:variant>
      <vt:variant>
        <vt:i4>1441846</vt:i4>
      </vt:variant>
      <vt:variant>
        <vt:i4>368</vt:i4>
      </vt:variant>
      <vt:variant>
        <vt:i4>0</vt:i4>
      </vt:variant>
      <vt:variant>
        <vt:i4>5</vt:i4>
      </vt:variant>
      <vt:variant>
        <vt:lpwstr/>
      </vt:variant>
      <vt:variant>
        <vt:lpwstr>_Toc169564860</vt:lpwstr>
      </vt:variant>
      <vt:variant>
        <vt:i4>1376310</vt:i4>
      </vt:variant>
      <vt:variant>
        <vt:i4>362</vt:i4>
      </vt:variant>
      <vt:variant>
        <vt:i4>0</vt:i4>
      </vt:variant>
      <vt:variant>
        <vt:i4>5</vt:i4>
      </vt:variant>
      <vt:variant>
        <vt:lpwstr/>
      </vt:variant>
      <vt:variant>
        <vt:lpwstr>_Toc169564859</vt:lpwstr>
      </vt:variant>
      <vt:variant>
        <vt:i4>1376310</vt:i4>
      </vt:variant>
      <vt:variant>
        <vt:i4>356</vt:i4>
      </vt:variant>
      <vt:variant>
        <vt:i4>0</vt:i4>
      </vt:variant>
      <vt:variant>
        <vt:i4>5</vt:i4>
      </vt:variant>
      <vt:variant>
        <vt:lpwstr/>
      </vt:variant>
      <vt:variant>
        <vt:lpwstr>_Toc169564858</vt:lpwstr>
      </vt:variant>
      <vt:variant>
        <vt:i4>1376310</vt:i4>
      </vt:variant>
      <vt:variant>
        <vt:i4>350</vt:i4>
      </vt:variant>
      <vt:variant>
        <vt:i4>0</vt:i4>
      </vt:variant>
      <vt:variant>
        <vt:i4>5</vt:i4>
      </vt:variant>
      <vt:variant>
        <vt:lpwstr/>
      </vt:variant>
      <vt:variant>
        <vt:lpwstr>_Toc169564857</vt:lpwstr>
      </vt:variant>
      <vt:variant>
        <vt:i4>1376310</vt:i4>
      </vt:variant>
      <vt:variant>
        <vt:i4>344</vt:i4>
      </vt:variant>
      <vt:variant>
        <vt:i4>0</vt:i4>
      </vt:variant>
      <vt:variant>
        <vt:i4>5</vt:i4>
      </vt:variant>
      <vt:variant>
        <vt:lpwstr/>
      </vt:variant>
      <vt:variant>
        <vt:lpwstr>_Toc169564856</vt:lpwstr>
      </vt:variant>
      <vt:variant>
        <vt:i4>1376310</vt:i4>
      </vt:variant>
      <vt:variant>
        <vt:i4>338</vt:i4>
      </vt:variant>
      <vt:variant>
        <vt:i4>0</vt:i4>
      </vt:variant>
      <vt:variant>
        <vt:i4>5</vt:i4>
      </vt:variant>
      <vt:variant>
        <vt:lpwstr/>
      </vt:variant>
      <vt:variant>
        <vt:lpwstr>_Toc169564855</vt:lpwstr>
      </vt:variant>
      <vt:variant>
        <vt:i4>1376310</vt:i4>
      </vt:variant>
      <vt:variant>
        <vt:i4>332</vt:i4>
      </vt:variant>
      <vt:variant>
        <vt:i4>0</vt:i4>
      </vt:variant>
      <vt:variant>
        <vt:i4>5</vt:i4>
      </vt:variant>
      <vt:variant>
        <vt:lpwstr/>
      </vt:variant>
      <vt:variant>
        <vt:lpwstr>_Toc169564854</vt:lpwstr>
      </vt:variant>
      <vt:variant>
        <vt:i4>1376310</vt:i4>
      </vt:variant>
      <vt:variant>
        <vt:i4>326</vt:i4>
      </vt:variant>
      <vt:variant>
        <vt:i4>0</vt:i4>
      </vt:variant>
      <vt:variant>
        <vt:i4>5</vt:i4>
      </vt:variant>
      <vt:variant>
        <vt:lpwstr/>
      </vt:variant>
      <vt:variant>
        <vt:lpwstr>_Toc169564853</vt:lpwstr>
      </vt:variant>
      <vt:variant>
        <vt:i4>1376310</vt:i4>
      </vt:variant>
      <vt:variant>
        <vt:i4>320</vt:i4>
      </vt:variant>
      <vt:variant>
        <vt:i4>0</vt:i4>
      </vt:variant>
      <vt:variant>
        <vt:i4>5</vt:i4>
      </vt:variant>
      <vt:variant>
        <vt:lpwstr/>
      </vt:variant>
      <vt:variant>
        <vt:lpwstr>_Toc169564852</vt:lpwstr>
      </vt:variant>
      <vt:variant>
        <vt:i4>1376310</vt:i4>
      </vt:variant>
      <vt:variant>
        <vt:i4>314</vt:i4>
      </vt:variant>
      <vt:variant>
        <vt:i4>0</vt:i4>
      </vt:variant>
      <vt:variant>
        <vt:i4>5</vt:i4>
      </vt:variant>
      <vt:variant>
        <vt:lpwstr/>
      </vt:variant>
      <vt:variant>
        <vt:lpwstr>_Toc169564851</vt:lpwstr>
      </vt:variant>
      <vt:variant>
        <vt:i4>1376310</vt:i4>
      </vt:variant>
      <vt:variant>
        <vt:i4>308</vt:i4>
      </vt:variant>
      <vt:variant>
        <vt:i4>0</vt:i4>
      </vt:variant>
      <vt:variant>
        <vt:i4>5</vt:i4>
      </vt:variant>
      <vt:variant>
        <vt:lpwstr/>
      </vt:variant>
      <vt:variant>
        <vt:lpwstr>_Toc169564850</vt:lpwstr>
      </vt:variant>
      <vt:variant>
        <vt:i4>1310774</vt:i4>
      </vt:variant>
      <vt:variant>
        <vt:i4>302</vt:i4>
      </vt:variant>
      <vt:variant>
        <vt:i4>0</vt:i4>
      </vt:variant>
      <vt:variant>
        <vt:i4>5</vt:i4>
      </vt:variant>
      <vt:variant>
        <vt:lpwstr/>
      </vt:variant>
      <vt:variant>
        <vt:lpwstr>_Toc169564849</vt:lpwstr>
      </vt:variant>
      <vt:variant>
        <vt:i4>1310774</vt:i4>
      </vt:variant>
      <vt:variant>
        <vt:i4>296</vt:i4>
      </vt:variant>
      <vt:variant>
        <vt:i4>0</vt:i4>
      </vt:variant>
      <vt:variant>
        <vt:i4>5</vt:i4>
      </vt:variant>
      <vt:variant>
        <vt:lpwstr/>
      </vt:variant>
      <vt:variant>
        <vt:lpwstr>_Toc169564848</vt:lpwstr>
      </vt:variant>
      <vt:variant>
        <vt:i4>1310774</vt:i4>
      </vt:variant>
      <vt:variant>
        <vt:i4>290</vt:i4>
      </vt:variant>
      <vt:variant>
        <vt:i4>0</vt:i4>
      </vt:variant>
      <vt:variant>
        <vt:i4>5</vt:i4>
      </vt:variant>
      <vt:variant>
        <vt:lpwstr/>
      </vt:variant>
      <vt:variant>
        <vt:lpwstr>_Toc169564847</vt:lpwstr>
      </vt:variant>
      <vt:variant>
        <vt:i4>1310774</vt:i4>
      </vt:variant>
      <vt:variant>
        <vt:i4>284</vt:i4>
      </vt:variant>
      <vt:variant>
        <vt:i4>0</vt:i4>
      </vt:variant>
      <vt:variant>
        <vt:i4>5</vt:i4>
      </vt:variant>
      <vt:variant>
        <vt:lpwstr/>
      </vt:variant>
      <vt:variant>
        <vt:lpwstr>_Toc169564846</vt:lpwstr>
      </vt:variant>
      <vt:variant>
        <vt:i4>1310774</vt:i4>
      </vt:variant>
      <vt:variant>
        <vt:i4>278</vt:i4>
      </vt:variant>
      <vt:variant>
        <vt:i4>0</vt:i4>
      </vt:variant>
      <vt:variant>
        <vt:i4>5</vt:i4>
      </vt:variant>
      <vt:variant>
        <vt:lpwstr/>
      </vt:variant>
      <vt:variant>
        <vt:lpwstr>_Toc169564845</vt:lpwstr>
      </vt:variant>
      <vt:variant>
        <vt:i4>1310774</vt:i4>
      </vt:variant>
      <vt:variant>
        <vt:i4>272</vt:i4>
      </vt:variant>
      <vt:variant>
        <vt:i4>0</vt:i4>
      </vt:variant>
      <vt:variant>
        <vt:i4>5</vt:i4>
      </vt:variant>
      <vt:variant>
        <vt:lpwstr/>
      </vt:variant>
      <vt:variant>
        <vt:lpwstr>_Toc169564844</vt:lpwstr>
      </vt:variant>
      <vt:variant>
        <vt:i4>1310774</vt:i4>
      </vt:variant>
      <vt:variant>
        <vt:i4>266</vt:i4>
      </vt:variant>
      <vt:variant>
        <vt:i4>0</vt:i4>
      </vt:variant>
      <vt:variant>
        <vt:i4>5</vt:i4>
      </vt:variant>
      <vt:variant>
        <vt:lpwstr/>
      </vt:variant>
      <vt:variant>
        <vt:lpwstr>_Toc169564843</vt:lpwstr>
      </vt:variant>
      <vt:variant>
        <vt:i4>1310774</vt:i4>
      </vt:variant>
      <vt:variant>
        <vt:i4>260</vt:i4>
      </vt:variant>
      <vt:variant>
        <vt:i4>0</vt:i4>
      </vt:variant>
      <vt:variant>
        <vt:i4>5</vt:i4>
      </vt:variant>
      <vt:variant>
        <vt:lpwstr/>
      </vt:variant>
      <vt:variant>
        <vt:lpwstr>_Toc169564842</vt:lpwstr>
      </vt:variant>
      <vt:variant>
        <vt:i4>1310774</vt:i4>
      </vt:variant>
      <vt:variant>
        <vt:i4>254</vt:i4>
      </vt:variant>
      <vt:variant>
        <vt:i4>0</vt:i4>
      </vt:variant>
      <vt:variant>
        <vt:i4>5</vt:i4>
      </vt:variant>
      <vt:variant>
        <vt:lpwstr/>
      </vt:variant>
      <vt:variant>
        <vt:lpwstr>_Toc169564841</vt:lpwstr>
      </vt:variant>
      <vt:variant>
        <vt:i4>1310774</vt:i4>
      </vt:variant>
      <vt:variant>
        <vt:i4>248</vt:i4>
      </vt:variant>
      <vt:variant>
        <vt:i4>0</vt:i4>
      </vt:variant>
      <vt:variant>
        <vt:i4>5</vt:i4>
      </vt:variant>
      <vt:variant>
        <vt:lpwstr/>
      </vt:variant>
      <vt:variant>
        <vt:lpwstr>_Toc169564840</vt:lpwstr>
      </vt:variant>
      <vt:variant>
        <vt:i4>1245238</vt:i4>
      </vt:variant>
      <vt:variant>
        <vt:i4>242</vt:i4>
      </vt:variant>
      <vt:variant>
        <vt:i4>0</vt:i4>
      </vt:variant>
      <vt:variant>
        <vt:i4>5</vt:i4>
      </vt:variant>
      <vt:variant>
        <vt:lpwstr/>
      </vt:variant>
      <vt:variant>
        <vt:lpwstr>_Toc169564839</vt:lpwstr>
      </vt:variant>
      <vt:variant>
        <vt:i4>1245238</vt:i4>
      </vt:variant>
      <vt:variant>
        <vt:i4>236</vt:i4>
      </vt:variant>
      <vt:variant>
        <vt:i4>0</vt:i4>
      </vt:variant>
      <vt:variant>
        <vt:i4>5</vt:i4>
      </vt:variant>
      <vt:variant>
        <vt:lpwstr/>
      </vt:variant>
      <vt:variant>
        <vt:lpwstr>_Toc169564838</vt:lpwstr>
      </vt:variant>
      <vt:variant>
        <vt:i4>1245238</vt:i4>
      </vt:variant>
      <vt:variant>
        <vt:i4>230</vt:i4>
      </vt:variant>
      <vt:variant>
        <vt:i4>0</vt:i4>
      </vt:variant>
      <vt:variant>
        <vt:i4>5</vt:i4>
      </vt:variant>
      <vt:variant>
        <vt:lpwstr/>
      </vt:variant>
      <vt:variant>
        <vt:lpwstr>_Toc169564837</vt:lpwstr>
      </vt:variant>
      <vt:variant>
        <vt:i4>1245238</vt:i4>
      </vt:variant>
      <vt:variant>
        <vt:i4>224</vt:i4>
      </vt:variant>
      <vt:variant>
        <vt:i4>0</vt:i4>
      </vt:variant>
      <vt:variant>
        <vt:i4>5</vt:i4>
      </vt:variant>
      <vt:variant>
        <vt:lpwstr/>
      </vt:variant>
      <vt:variant>
        <vt:lpwstr>_Toc169564836</vt:lpwstr>
      </vt:variant>
      <vt:variant>
        <vt:i4>1245238</vt:i4>
      </vt:variant>
      <vt:variant>
        <vt:i4>218</vt:i4>
      </vt:variant>
      <vt:variant>
        <vt:i4>0</vt:i4>
      </vt:variant>
      <vt:variant>
        <vt:i4>5</vt:i4>
      </vt:variant>
      <vt:variant>
        <vt:lpwstr/>
      </vt:variant>
      <vt:variant>
        <vt:lpwstr>_Toc169564835</vt:lpwstr>
      </vt:variant>
      <vt:variant>
        <vt:i4>1245238</vt:i4>
      </vt:variant>
      <vt:variant>
        <vt:i4>212</vt:i4>
      </vt:variant>
      <vt:variant>
        <vt:i4>0</vt:i4>
      </vt:variant>
      <vt:variant>
        <vt:i4>5</vt:i4>
      </vt:variant>
      <vt:variant>
        <vt:lpwstr/>
      </vt:variant>
      <vt:variant>
        <vt:lpwstr>_Toc169564834</vt:lpwstr>
      </vt:variant>
      <vt:variant>
        <vt:i4>1245238</vt:i4>
      </vt:variant>
      <vt:variant>
        <vt:i4>206</vt:i4>
      </vt:variant>
      <vt:variant>
        <vt:i4>0</vt:i4>
      </vt:variant>
      <vt:variant>
        <vt:i4>5</vt:i4>
      </vt:variant>
      <vt:variant>
        <vt:lpwstr/>
      </vt:variant>
      <vt:variant>
        <vt:lpwstr>_Toc169564833</vt:lpwstr>
      </vt:variant>
      <vt:variant>
        <vt:i4>1245238</vt:i4>
      </vt:variant>
      <vt:variant>
        <vt:i4>200</vt:i4>
      </vt:variant>
      <vt:variant>
        <vt:i4>0</vt:i4>
      </vt:variant>
      <vt:variant>
        <vt:i4>5</vt:i4>
      </vt:variant>
      <vt:variant>
        <vt:lpwstr/>
      </vt:variant>
      <vt:variant>
        <vt:lpwstr>_Toc169564832</vt:lpwstr>
      </vt:variant>
      <vt:variant>
        <vt:i4>1245238</vt:i4>
      </vt:variant>
      <vt:variant>
        <vt:i4>194</vt:i4>
      </vt:variant>
      <vt:variant>
        <vt:i4>0</vt:i4>
      </vt:variant>
      <vt:variant>
        <vt:i4>5</vt:i4>
      </vt:variant>
      <vt:variant>
        <vt:lpwstr/>
      </vt:variant>
      <vt:variant>
        <vt:lpwstr>_Toc169564831</vt:lpwstr>
      </vt:variant>
      <vt:variant>
        <vt:i4>1245238</vt:i4>
      </vt:variant>
      <vt:variant>
        <vt:i4>188</vt:i4>
      </vt:variant>
      <vt:variant>
        <vt:i4>0</vt:i4>
      </vt:variant>
      <vt:variant>
        <vt:i4>5</vt:i4>
      </vt:variant>
      <vt:variant>
        <vt:lpwstr/>
      </vt:variant>
      <vt:variant>
        <vt:lpwstr>_Toc169564830</vt:lpwstr>
      </vt:variant>
      <vt:variant>
        <vt:i4>1179702</vt:i4>
      </vt:variant>
      <vt:variant>
        <vt:i4>182</vt:i4>
      </vt:variant>
      <vt:variant>
        <vt:i4>0</vt:i4>
      </vt:variant>
      <vt:variant>
        <vt:i4>5</vt:i4>
      </vt:variant>
      <vt:variant>
        <vt:lpwstr/>
      </vt:variant>
      <vt:variant>
        <vt:lpwstr>_Toc169564829</vt:lpwstr>
      </vt:variant>
      <vt:variant>
        <vt:i4>1179702</vt:i4>
      </vt:variant>
      <vt:variant>
        <vt:i4>176</vt:i4>
      </vt:variant>
      <vt:variant>
        <vt:i4>0</vt:i4>
      </vt:variant>
      <vt:variant>
        <vt:i4>5</vt:i4>
      </vt:variant>
      <vt:variant>
        <vt:lpwstr/>
      </vt:variant>
      <vt:variant>
        <vt:lpwstr>_Toc169564828</vt:lpwstr>
      </vt:variant>
      <vt:variant>
        <vt:i4>1179702</vt:i4>
      </vt:variant>
      <vt:variant>
        <vt:i4>170</vt:i4>
      </vt:variant>
      <vt:variant>
        <vt:i4>0</vt:i4>
      </vt:variant>
      <vt:variant>
        <vt:i4>5</vt:i4>
      </vt:variant>
      <vt:variant>
        <vt:lpwstr/>
      </vt:variant>
      <vt:variant>
        <vt:lpwstr>_Toc169564827</vt:lpwstr>
      </vt:variant>
      <vt:variant>
        <vt:i4>1179702</vt:i4>
      </vt:variant>
      <vt:variant>
        <vt:i4>164</vt:i4>
      </vt:variant>
      <vt:variant>
        <vt:i4>0</vt:i4>
      </vt:variant>
      <vt:variant>
        <vt:i4>5</vt:i4>
      </vt:variant>
      <vt:variant>
        <vt:lpwstr/>
      </vt:variant>
      <vt:variant>
        <vt:lpwstr>_Toc169564826</vt:lpwstr>
      </vt:variant>
      <vt:variant>
        <vt:i4>1179702</vt:i4>
      </vt:variant>
      <vt:variant>
        <vt:i4>158</vt:i4>
      </vt:variant>
      <vt:variant>
        <vt:i4>0</vt:i4>
      </vt:variant>
      <vt:variant>
        <vt:i4>5</vt:i4>
      </vt:variant>
      <vt:variant>
        <vt:lpwstr/>
      </vt:variant>
      <vt:variant>
        <vt:lpwstr>_Toc169564825</vt:lpwstr>
      </vt:variant>
      <vt:variant>
        <vt:i4>1179702</vt:i4>
      </vt:variant>
      <vt:variant>
        <vt:i4>152</vt:i4>
      </vt:variant>
      <vt:variant>
        <vt:i4>0</vt:i4>
      </vt:variant>
      <vt:variant>
        <vt:i4>5</vt:i4>
      </vt:variant>
      <vt:variant>
        <vt:lpwstr/>
      </vt:variant>
      <vt:variant>
        <vt:lpwstr>_Toc169564824</vt:lpwstr>
      </vt:variant>
      <vt:variant>
        <vt:i4>1179702</vt:i4>
      </vt:variant>
      <vt:variant>
        <vt:i4>146</vt:i4>
      </vt:variant>
      <vt:variant>
        <vt:i4>0</vt:i4>
      </vt:variant>
      <vt:variant>
        <vt:i4>5</vt:i4>
      </vt:variant>
      <vt:variant>
        <vt:lpwstr/>
      </vt:variant>
      <vt:variant>
        <vt:lpwstr>_Toc169564823</vt:lpwstr>
      </vt:variant>
      <vt:variant>
        <vt:i4>1179702</vt:i4>
      </vt:variant>
      <vt:variant>
        <vt:i4>140</vt:i4>
      </vt:variant>
      <vt:variant>
        <vt:i4>0</vt:i4>
      </vt:variant>
      <vt:variant>
        <vt:i4>5</vt:i4>
      </vt:variant>
      <vt:variant>
        <vt:lpwstr/>
      </vt:variant>
      <vt:variant>
        <vt:lpwstr>_Toc169564822</vt:lpwstr>
      </vt:variant>
      <vt:variant>
        <vt:i4>1179702</vt:i4>
      </vt:variant>
      <vt:variant>
        <vt:i4>134</vt:i4>
      </vt:variant>
      <vt:variant>
        <vt:i4>0</vt:i4>
      </vt:variant>
      <vt:variant>
        <vt:i4>5</vt:i4>
      </vt:variant>
      <vt:variant>
        <vt:lpwstr/>
      </vt:variant>
      <vt:variant>
        <vt:lpwstr>_Toc169564821</vt:lpwstr>
      </vt:variant>
      <vt:variant>
        <vt:i4>1179702</vt:i4>
      </vt:variant>
      <vt:variant>
        <vt:i4>128</vt:i4>
      </vt:variant>
      <vt:variant>
        <vt:i4>0</vt:i4>
      </vt:variant>
      <vt:variant>
        <vt:i4>5</vt:i4>
      </vt:variant>
      <vt:variant>
        <vt:lpwstr/>
      </vt:variant>
      <vt:variant>
        <vt:lpwstr>_Toc169564820</vt:lpwstr>
      </vt:variant>
      <vt:variant>
        <vt:i4>1114166</vt:i4>
      </vt:variant>
      <vt:variant>
        <vt:i4>122</vt:i4>
      </vt:variant>
      <vt:variant>
        <vt:i4>0</vt:i4>
      </vt:variant>
      <vt:variant>
        <vt:i4>5</vt:i4>
      </vt:variant>
      <vt:variant>
        <vt:lpwstr/>
      </vt:variant>
      <vt:variant>
        <vt:lpwstr>_Toc169564819</vt:lpwstr>
      </vt:variant>
      <vt:variant>
        <vt:i4>1114166</vt:i4>
      </vt:variant>
      <vt:variant>
        <vt:i4>116</vt:i4>
      </vt:variant>
      <vt:variant>
        <vt:i4>0</vt:i4>
      </vt:variant>
      <vt:variant>
        <vt:i4>5</vt:i4>
      </vt:variant>
      <vt:variant>
        <vt:lpwstr/>
      </vt:variant>
      <vt:variant>
        <vt:lpwstr>_Toc169564818</vt:lpwstr>
      </vt:variant>
      <vt:variant>
        <vt:i4>1114166</vt:i4>
      </vt:variant>
      <vt:variant>
        <vt:i4>110</vt:i4>
      </vt:variant>
      <vt:variant>
        <vt:i4>0</vt:i4>
      </vt:variant>
      <vt:variant>
        <vt:i4>5</vt:i4>
      </vt:variant>
      <vt:variant>
        <vt:lpwstr/>
      </vt:variant>
      <vt:variant>
        <vt:lpwstr>_Toc169564817</vt:lpwstr>
      </vt:variant>
      <vt:variant>
        <vt:i4>1114166</vt:i4>
      </vt:variant>
      <vt:variant>
        <vt:i4>104</vt:i4>
      </vt:variant>
      <vt:variant>
        <vt:i4>0</vt:i4>
      </vt:variant>
      <vt:variant>
        <vt:i4>5</vt:i4>
      </vt:variant>
      <vt:variant>
        <vt:lpwstr/>
      </vt:variant>
      <vt:variant>
        <vt:lpwstr>_Toc169564816</vt:lpwstr>
      </vt:variant>
      <vt:variant>
        <vt:i4>1114166</vt:i4>
      </vt:variant>
      <vt:variant>
        <vt:i4>98</vt:i4>
      </vt:variant>
      <vt:variant>
        <vt:i4>0</vt:i4>
      </vt:variant>
      <vt:variant>
        <vt:i4>5</vt:i4>
      </vt:variant>
      <vt:variant>
        <vt:lpwstr/>
      </vt:variant>
      <vt:variant>
        <vt:lpwstr>_Toc169564815</vt:lpwstr>
      </vt:variant>
      <vt:variant>
        <vt:i4>1114166</vt:i4>
      </vt:variant>
      <vt:variant>
        <vt:i4>92</vt:i4>
      </vt:variant>
      <vt:variant>
        <vt:i4>0</vt:i4>
      </vt:variant>
      <vt:variant>
        <vt:i4>5</vt:i4>
      </vt:variant>
      <vt:variant>
        <vt:lpwstr/>
      </vt:variant>
      <vt:variant>
        <vt:lpwstr>_Toc169564814</vt:lpwstr>
      </vt:variant>
      <vt:variant>
        <vt:i4>1114166</vt:i4>
      </vt:variant>
      <vt:variant>
        <vt:i4>86</vt:i4>
      </vt:variant>
      <vt:variant>
        <vt:i4>0</vt:i4>
      </vt:variant>
      <vt:variant>
        <vt:i4>5</vt:i4>
      </vt:variant>
      <vt:variant>
        <vt:lpwstr/>
      </vt:variant>
      <vt:variant>
        <vt:lpwstr>_Toc169564813</vt:lpwstr>
      </vt:variant>
      <vt:variant>
        <vt:i4>1114166</vt:i4>
      </vt:variant>
      <vt:variant>
        <vt:i4>80</vt:i4>
      </vt:variant>
      <vt:variant>
        <vt:i4>0</vt:i4>
      </vt:variant>
      <vt:variant>
        <vt:i4>5</vt:i4>
      </vt:variant>
      <vt:variant>
        <vt:lpwstr/>
      </vt:variant>
      <vt:variant>
        <vt:lpwstr>_Toc169564812</vt:lpwstr>
      </vt:variant>
      <vt:variant>
        <vt:i4>1114166</vt:i4>
      </vt:variant>
      <vt:variant>
        <vt:i4>74</vt:i4>
      </vt:variant>
      <vt:variant>
        <vt:i4>0</vt:i4>
      </vt:variant>
      <vt:variant>
        <vt:i4>5</vt:i4>
      </vt:variant>
      <vt:variant>
        <vt:lpwstr/>
      </vt:variant>
      <vt:variant>
        <vt:lpwstr>_Toc169564811</vt:lpwstr>
      </vt:variant>
      <vt:variant>
        <vt:i4>1114166</vt:i4>
      </vt:variant>
      <vt:variant>
        <vt:i4>68</vt:i4>
      </vt:variant>
      <vt:variant>
        <vt:i4>0</vt:i4>
      </vt:variant>
      <vt:variant>
        <vt:i4>5</vt:i4>
      </vt:variant>
      <vt:variant>
        <vt:lpwstr/>
      </vt:variant>
      <vt:variant>
        <vt:lpwstr>_Toc169564810</vt:lpwstr>
      </vt:variant>
      <vt:variant>
        <vt:i4>1048630</vt:i4>
      </vt:variant>
      <vt:variant>
        <vt:i4>62</vt:i4>
      </vt:variant>
      <vt:variant>
        <vt:i4>0</vt:i4>
      </vt:variant>
      <vt:variant>
        <vt:i4>5</vt:i4>
      </vt:variant>
      <vt:variant>
        <vt:lpwstr/>
      </vt:variant>
      <vt:variant>
        <vt:lpwstr>_Toc169564809</vt:lpwstr>
      </vt:variant>
      <vt:variant>
        <vt:i4>1048630</vt:i4>
      </vt:variant>
      <vt:variant>
        <vt:i4>56</vt:i4>
      </vt:variant>
      <vt:variant>
        <vt:i4>0</vt:i4>
      </vt:variant>
      <vt:variant>
        <vt:i4>5</vt:i4>
      </vt:variant>
      <vt:variant>
        <vt:lpwstr/>
      </vt:variant>
      <vt:variant>
        <vt:lpwstr>_Toc169564808</vt:lpwstr>
      </vt:variant>
      <vt:variant>
        <vt:i4>1048630</vt:i4>
      </vt:variant>
      <vt:variant>
        <vt:i4>50</vt:i4>
      </vt:variant>
      <vt:variant>
        <vt:i4>0</vt:i4>
      </vt:variant>
      <vt:variant>
        <vt:i4>5</vt:i4>
      </vt:variant>
      <vt:variant>
        <vt:lpwstr/>
      </vt:variant>
      <vt:variant>
        <vt:lpwstr>_Toc169564807</vt:lpwstr>
      </vt:variant>
      <vt:variant>
        <vt:i4>1048630</vt:i4>
      </vt:variant>
      <vt:variant>
        <vt:i4>44</vt:i4>
      </vt:variant>
      <vt:variant>
        <vt:i4>0</vt:i4>
      </vt:variant>
      <vt:variant>
        <vt:i4>5</vt:i4>
      </vt:variant>
      <vt:variant>
        <vt:lpwstr/>
      </vt:variant>
      <vt:variant>
        <vt:lpwstr>_Toc169564806</vt:lpwstr>
      </vt:variant>
      <vt:variant>
        <vt:i4>1048630</vt:i4>
      </vt:variant>
      <vt:variant>
        <vt:i4>38</vt:i4>
      </vt:variant>
      <vt:variant>
        <vt:i4>0</vt:i4>
      </vt:variant>
      <vt:variant>
        <vt:i4>5</vt:i4>
      </vt:variant>
      <vt:variant>
        <vt:lpwstr/>
      </vt:variant>
      <vt:variant>
        <vt:lpwstr>_Toc169564805</vt:lpwstr>
      </vt:variant>
      <vt:variant>
        <vt:i4>1048630</vt:i4>
      </vt:variant>
      <vt:variant>
        <vt:i4>32</vt:i4>
      </vt:variant>
      <vt:variant>
        <vt:i4>0</vt:i4>
      </vt:variant>
      <vt:variant>
        <vt:i4>5</vt:i4>
      </vt:variant>
      <vt:variant>
        <vt:lpwstr/>
      </vt:variant>
      <vt:variant>
        <vt:lpwstr>_Toc169564804</vt:lpwstr>
      </vt:variant>
      <vt:variant>
        <vt:i4>1048630</vt:i4>
      </vt:variant>
      <vt:variant>
        <vt:i4>26</vt:i4>
      </vt:variant>
      <vt:variant>
        <vt:i4>0</vt:i4>
      </vt:variant>
      <vt:variant>
        <vt:i4>5</vt:i4>
      </vt:variant>
      <vt:variant>
        <vt:lpwstr/>
      </vt:variant>
      <vt:variant>
        <vt:lpwstr>_Toc169564803</vt:lpwstr>
      </vt:variant>
      <vt:variant>
        <vt:i4>1048630</vt:i4>
      </vt:variant>
      <vt:variant>
        <vt:i4>20</vt:i4>
      </vt:variant>
      <vt:variant>
        <vt:i4>0</vt:i4>
      </vt:variant>
      <vt:variant>
        <vt:i4>5</vt:i4>
      </vt:variant>
      <vt:variant>
        <vt:lpwstr/>
      </vt:variant>
      <vt:variant>
        <vt:lpwstr>_Toc169564802</vt:lpwstr>
      </vt:variant>
      <vt:variant>
        <vt:i4>1048630</vt:i4>
      </vt:variant>
      <vt:variant>
        <vt:i4>14</vt:i4>
      </vt:variant>
      <vt:variant>
        <vt:i4>0</vt:i4>
      </vt:variant>
      <vt:variant>
        <vt:i4>5</vt:i4>
      </vt:variant>
      <vt:variant>
        <vt:lpwstr/>
      </vt:variant>
      <vt:variant>
        <vt:lpwstr>_Toc169564801</vt:lpwstr>
      </vt:variant>
      <vt:variant>
        <vt:i4>1048630</vt:i4>
      </vt:variant>
      <vt:variant>
        <vt:i4>8</vt:i4>
      </vt:variant>
      <vt:variant>
        <vt:i4>0</vt:i4>
      </vt:variant>
      <vt:variant>
        <vt:i4>5</vt:i4>
      </vt:variant>
      <vt:variant>
        <vt:lpwstr/>
      </vt:variant>
      <vt:variant>
        <vt:lpwstr>_Toc169564800</vt:lpwstr>
      </vt:variant>
      <vt:variant>
        <vt:i4>1638457</vt:i4>
      </vt:variant>
      <vt:variant>
        <vt:i4>2</vt:i4>
      </vt:variant>
      <vt:variant>
        <vt:i4>0</vt:i4>
      </vt:variant>
      <vt:variant>
        <vt:i4>5</vt:i4>
      </vt:variant>
      <vt:variant>
        <vt:lpwstr/>
      </vt:variant>
      <vt:variant>
        <vt:lpwstr>_Toc169564799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Nguyễn Nam Phương</dc:creator>
  <cp:keywords/>
  <dc:description/>
  <cp:lastModifiedBy>Lại Quan Thiên</cp:lastModifiedBy>
  <cp:revision>4</cp:revision>
  <cp:lastPrinted>2024-07-01T08:02:00Z</cp:lastPrinted>
  <dcterms:created xsi:type="dcterms:W3CDTF">2024-06-17T11:45:00Z</dcterms:created>
  <dcterms:modified xsi:type="dcterms:W3CDTF">2024-07-01T08:07:00Z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0x010100564E5089AB94B44E8326C48C342689F8</vt:lpwstr>
  </property>
</Properties>
</file>